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81E2A" w14:textId="16A4953B" w:rsidR="00B26A38" w:rsidRDefault="00B26A38">
      <w:pPr>
        <w:pStyle w:val="NoSpacing"/>
        <w:rPr>
          <w:ins w:id="2" w:author="Trung Nguyễn" w:date="2023-04-03T21:42:00Z"/>
          <w:rFonts w:eastAsiaTheme="majorEastAsia" w:cstheme="majorBidi"/>
          <w:szCs w:val="32"/>
        </w:rPr>
        <w:pPrChange w:id="3" w:author="Trung Nguyễn" w:date="2023-04-03T21:53:00Z">
          <w:pPr>
            <w:jc w:val="center"/>
            <w:outlineLvl w:val="0"/>
          </w:pPr>
        </w:pPrChange>
      </w:pPr>
      <w:ins w:id="4" w:author="Trung Nguyễn" w:date="2023-04-03T21:46:00Z">
        <w:r>
          <w:rPr>
            <w:noProof/>
          </w:rPr>
          <w:drawing>
            <wp:anchor distT="0" distB="0" distL="114300" distR="114300" simplePos="0" relativeHeight="251658240" behindDoc="0" locked="0" layoutInCell="1" allowOverlap="1" wp14:anchorId="1C3E6F6C" wp14:editId="4480A848">
              <wp:simplePos x="0" y="0"/>
              <wp:positionH relativeFrom="column">
                <wp:posOffset>22469</wp:posOffset>
              </wp:positionH>
              <wp:positionV relativeFrom="page">
                <wp:posOffset>766250</wp:posOffset>
              </wp:positionV>
              <wp:extent cx="1946275" cy="633095"/>
              <wp:effectExtent l="0" t="0" r="0" b="0"/>
              <wp:wrapSquare wrapText="bothSides"/>
              <wp:docPr id="181087178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71781" name="Hình ảnh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46275" cy="633095"/>
                      </a:xfrm>
                      <a:prstGeom prst="rect">
                        <a:avLst/>
                      </a:prstGeom>
                      <a:noFill/>
                      <a:ln>
                        <a:noFill/>
                      </a:ln>
                    </pic:spPr>
                  </pic:pic>
                </a:graphicData>
              </a:graphic>
            </wp:anchor>
          </w:drawing>
        </w:r>
      </w:ins>
    </w:p>
    <w:p w14:paraId="2834E36F" w14:textId="6250FA95" w:rsidR="00B26A38" w:rsidRPr="00B26A38" w:rsidRDefault="00B26A38">
      <w:pPr>
        <w:spacing w:after="160" w:line="259" w:lineRule="auto"/>
        <w:ind w:left="720" w:firstLine="720"/>
        <w:jc w:val="center"/>
        <w:rPr>
          <w:ins w:id="5" w:author="Trung Nguyễn" w:date="2023-04-03T21:47:00Z"/>
          <w:rFonts w:eastAsiaTheme="majorEastAsia" w:cstheme="majorBidi"/>
          <w:bCs/>
          <w:szCs w:val="32"/>
          <w:rPrChange w:id="6" w:author="Trung Nguyễn" w:date="2023-04-03T21:47:00Z">
            <w:rPr>
              <w:ins w:id="7" w:author="Trung Nguyễn" w:date="2023-04-03T21:47:00Z"/>
              <w:rFonts w:eastAsiaTheme="majorEastAsia" w:cstheme="majorBidi"/>
              <w:b/>
              <w:szCs w:val="32"/>
            </w:rPr>
          </w:rPrChange>
        </w:rPr>
        <w:pPrChange w:id="8" w:author="Trung Nguyễn" w:date="2023-04-03T21:48:00Z">
          <w:pPr>
            <w:spacing w:after="160" w:line="259" w:lineRule="auto"/>
            <w:jc w:val="left"/>
          </w:pPr>
        </w:pPrChange>
      </w:pPr>
      <w:bookmarkStart w:id="9" w:name="_Hlk131450787"/>
      <w:bookmarkEnd w:id="9"/>
      <w:ins w:id="10" w:author="Trung Nguyễn" w:date="2023-04-03T21:47:00Z">
        <w:r w:rsidRPr="00B26A38">
          <w:rPr>
            <w:rFonts w:eastAsiaTheme="majorEastAsia" w:cstheme="majorBidi"/>
            <w:bCs/>
            <w:szCs w:val="32"/>
            <w:rPrChange w:id="11" w:author="Trung Nguyễn" w:date="2023-04-03T21:47:00Z">
              <w:rPr>
                <w:rFonts w:eastAsiaTheme="majorEastAsia" w:cstheme="majorBidi"/>
                <w:b/>
                <w:szCs w:val="32"/>
              </w:rPr>
            </w:rPrChange>
          </w:rPr>
          <w:t>BỘ GIÁO DỤC VÀ ĐÀO TẠO</w:t>
        </w:r>
      </w:ins>
    </w:p>
    <w:p w14:paraId="1005D186" w14:textId="1BE5DB47" w:rsidR="00B26A38" w:rsidRDefault="00B26A38">
      <w:pPr>
        <w:spacing w:after="160" w:line="259" w:lineRule="auto"/>
        <w:jc w:val="center"/>
        <w:rPr>
          <w:ins w:id="12" w:author="Trung Nguyễn" w:date="2023-04-03T21:47:00Z"/>
          <w:rFonts w:eastAsiaTheme="majorEastAsia" w:cstheme="majorBidi"/>
          <w:b/>
          <w:szCs w:val="32"/>
        </w:rPr>
        <w:pPrChange w:id="13" w:author="Trung Nguyễn" w:date="2023-04-03T21:48:00Z">
          <w:pPr>
            <w:spacing w:after="160" w:line="259" w:lineRule="auto"/>
            <w:jc w:val="left"/>
          </w:pPr>
        </w:pPrChange>
      </w:pPr>
      <w:ins w:id="14" w:author="Trung Nguyễn" w:date="2023-04-03T21:47:00Z">
        <w:r w:rsidRPr="00B26A38">
          <w:rPr>
            <w:rFonts w:eastAsiaTheme="majorEastAsia" w:cstheme="majorBidi"/>
            <w:b/>
            <w:szCs w:val="32"/>
          </w:rPr>
          <w:t>TRƯỜNG ĐẠI HỌC CÔNG NGHỆ TP. HCM</w:t>
        </w:r>
      </w:ins>
    </w:p>
    <w:p w14:paraId="492D536E" w14:textId="4C30A796" w:rsidR="00B26A38" w:rsidRDefault="00B26A38" w:rsidP="00B26A38">
      <w:pPr>
        <w:spacing w:after="160" w:line="259" w:lineRule="auto"/>
        <w:jc w:val="left"/>
        <w:rPr>
          <w:ins w:id="15" w:author="Trung Nguyễn" w:date="2023-04-03T21:49:00Z"/>
          <w:rFonts w:eastAsiaTheme="majorEastAsia" w:cstheme="majorBidi"/>
          <w:b/>
          <w:szCs w:val="32"/>
        </w:rPr>
      </w:pPr>
    </w:p>
    <w:p w14:paraId="019A0FE5" w14:textId="7F2A6789" w:rsidR="00B26A38" w:rsidRDefault="00B26A38" w:rsidP="00B26A38">
      <w:pPr>
        <w:spacing w:after="160" w:line="259" w:lineRule="auto"/>
        <w:jc w:val="left"/>
        <w:rPr>
          <w:ins w:id="16" w:author="Trung Nguyễn" w:date="2023-04-03T21:49:00Z"/>
          <w:rFonts w:eastAsiaTheme="majorEastAsia" w:cstheme="majorBidi"/>
          <w:b/>
          <w:szCs w:val="32"/>
        </w:rPr>
      </w:pPr>
    </w:p>
    <w:p w14:paraId="18D2E257" w14:textId="6E4621A6" w:rsidR="00B26A38" w:rsidRDefault="00B26A38" w:rsidP="00B26A38">
      <w:pPr>
        <w:spacing w:after="160" w:line="259" w:lineRule="auto"/>
        <w:jc w:val="left"/>
        <w:rPr>
          <w:ins w:id="17" w:author="Trung Nguyễn" w:date="2023-04-03T21:49:00Z"/>
          <w:rFonts w:eastAsiaTheme="majorEastAsia" w:cstheme="majorBidi"/>
          <w:b/>
          <w:szCs w:val="32"/>
        </w:rPr>
      </w:pPr>
    </w:p>
    <w:p w14:paraId="164F5CA6" w14:textId="1C03CEBB" w:rsidR="00B26A38" w:rsidRPr="001634DA" w:rsidRDefault="00B26A38">
      <w:pPr>
        <w:spacing w:after="160" w:line="259" w:lineRule="auto"/>
        <w:jc w:val="center"/>
        <w:rPr>
          <w:ins w:id="18" w:author="Trung Nguyễn" w:date="2023-04-03T21:49:00Z"/>
          <w:rFonts w:eastAsiaTheme="majorEastAsia" w:cstheme="majorBidi"/>
          <w:b/>
          <w:sz w:val="32"/>
          <w:szCs w:val="32"/>
          <w:rPrChange w:id="19" w:author="Trung Nguyễn" w:date="2023-04-03T21:55:00Z">
            <w:rPr>
              <w:ins w:id="20" w:author="Trung Nguyễn" w:date="2023-04-03T21:49:00Z"/>
              <w:rFonts w:eastAsiaTheme="majorEastAsia" w:cstheme="majorBidi"/>
              <w:b/>
              <w:szCs w:val="32"/>
            </w:rPr>
          </w:rPrChange>
        </w:rPr>
        <w:pPrChange w:id="21" w:author="Trung Nguyễn" w:date="2023-04-03T21:55:00Z">
          <w:pPr>
            <w:spacing w:after="160" w:line="259" w:lineRule="auto"/>
            <w:jc w:val="left"/>
          </w:pPr>
        </w:pPrChange>
      </w:pPr>
      <w:ins w:id="22" w:author="Trung Nguyễn" w:date="2023-04-03T21:49:00Z">
        <w:r w:rsidRPr="001634DA">
          <w:rPr>
            <w:rFonts w:eastAsiaTheme="majorEastAsia" w:cstheme="majorBidi"/>
            <w:b/>
            <w:sz w:val="32"/>
            <w:szCs w:val="32"/>
            <w:rPrChange w:id="23" w:author="Trung Nguyễn" w:date="2023-04-03T21:55:00Z">
              <w:rPr>
                <w:rFonts w:eastAsiaTheme="majorEastAsia" w:cstheme="majorBidi"/>
                <w:b/>
                <w:szCs w:val="32"/>
              </w:rPr>
            </w:rPrChange>
          </w:rPr>
          <w:t xml:space="preserve">ĐỒ ÁN </w:t>
        </w:r>
      </w:ins>
      <w:ins w:id="24" w:author="Trung Nguyễn" w:date="2023-04-03T21:55:00Z">
        <w:r w:rsidR="001634DA">
          <w:rPr>
            <w:rFonts w:eastAsiaTheme="majorEastAsia" w:cstheme="majorBidi"/>
            <w:b/>
            <w:sz w:val="32"/>
            <w:szCs w:val="32"/>
          </w:rPr>
          <w:t>MÔN HỌC</w:t>
        </w:r>
      </w:ins>
    </w:p>
    <w:p w14:paraId="7D6ABCCE" w14:textId="4A9584AE" w:rsidR="00B26A38" w:rsidRPr="001634DA" w:rsidRDefault="001634DA">
      <w:pPr>
        <w:spacing w:after="160" w:line="259" w:lineRule="auto"/>
        <w:jc w:val="center"/>
        <w:rPr>
          <w:ins w:id="25" w:author="Trung Nguyễn" w:date="2023-04-03T21:51:00Z"/>
          <w:rFonts w:eastAsiaTheme="majorEastAsia" w:cstheme="majorBidi"/>
          <w:b/>
          <w:sz w:val="36"/>
          <w:szCs w:val="36"/>
          <w:rPrChange w:id="26" w:author="Trung Nguyễn" w:date="2023-04-03T21:55:00Z">
            <w:rPr>
              <w:ins w:id="27" w:author="Trung Nguyễn" w:date="2023-04-03T21:51:00Z"/>
              <w:rFonts w:eastAsiaTheme="majorEastAsia" w:cstheme="majorBidi"/>
              <w:b/>
              <w:szCs w:val="32"/>
            </w:rPr>
          </w:rPrChange>
        </w:rPr>
        <w:pPrChange w:id="28" w:author="Trung Nguyễn" w:date="2023-04-03T21:55:00Z">
          <w:pPr>
            <w:spacing w:after="160" w:line="259" w:lineRule="auto"/>
            <w:jc w:val="left"/>
          </w:pPr>
        </w:pPrChange>
      </w:pPr>
      <w:ins w:id="29" w:author="Trung Nguyễn" w:date="2023-04-03T21:55:00Z">
        <w:r w:rsidRPr="001634DA">
          <w:rPr>
            <w:rFonts w:eastAsiaTheme="majorEastAsia" w:cstheme="majorBidi"/>
            <w:b/>
            <w:sz w:val="36"/>
            <w:szCs w:val="36"/>
            <w:rPrChange w:id="30" w:author="Trung Nguyễn" w:date="2023-04-03T21:55:00Z">
              <w:rPr>
                <w:rFonts w:eastAsiaTheme="majorEastAsia" w:cstheme="majorBidi"/>
                <w:b/>
                <w:szCs w:val="32"/>
              </w:rPr>
            </w:rPrChange>
          </w:rPr>
          <w:t>WESITE BÁN GẠO</w:t>
        </w:r>
      </w:ins>
    </w:p>
    <w:p w14:paraId="5113BAFE" w14:textId="1FEF1D27" w:rsidR="00B26A38" w:rsidRDefault="00B26A38" w:rsidP="00B26A38">
      <w:pPr>
        <w:spacing w:after="160" w:line="259" w:lineRule="auto"/>
        <w:jc w:val="left"/>
        <w:rPr>
          <w:ins w:id="31" w:author="Trung Nguyễn" w:date="2023-04-03T21:51:00Z"/>
          <w:rFonts w:eastAsiaTheme="majorEastAsia" w:cstheme="majorBidi"/>
          <w:b/>
          <w:szCs w:val="32"/>
        </w:rPr>
      </w:pPr>
    </w:p>
    <w:p w14:paraId="333E2488" w14:textId="77777777" w:rsidR="00B26A38" w:rsidRDefault="00B26A38" w:rsidP="00B26A38">
      <w:pPr>
        <w:spacing w:after="160" w:line="259" w:lineRule="auto"/>
        <w:jc w:val="left"/>
        <w:rPr>
          <w:ins w:id="32" w:author="Trung Nguyễn" w:date="2023-04-03T21:49:00Z"/>
          <w:rFonts w:eastAsiaTheme="majorEastAsia" w:cstheme="majorBidi"/>
          <w:b/>
          <w:szCs w:val="32"/>
        </w:rPr>
      </w:pPr>
    </w:p>
    <w:p w14:paraId="051916C0" w14:textId="754AEF84" w:rsidR="00B26A38" w:rsidRPr="001634DA" w:rsidRDefault="00B26A38">
      <w:pPr>
        <w:spacing w:after="160" w:line="259" w:lineRule="auto"/>
        <w:ind w:firstLine="720"/>
        <w:jc w:val="left"/>
        <w:rPr>
          <w:ins w:id="33" w:author="Trung Nguyễn" w:date="2023-04-03T21:50:00Z"/>
          <w:rFonts w:eastAsiaTheme="majorEastAsia" w:cstheme="majorBidi"/>
          <w:bCs/>
          <w:sz w:val="28"/>
          <w:szCs w:val="28"/>
          <w:rPrChange w:id="34" w:author="Trung Nguyễn" w:date="2023-04-03T21:55:00Z">
            <w:rPr>
              <w:ins w:id="35" w:author="Trung Nguyễn" w:date="2023-04-03T21:50:00Z"/>
              <w:rFonts w:eastAsiaTheme="majorEastAsia" w:cstheme="majorBidi"/>
              <w:b/>
              <w:szCs w:val="32"/>
            </w:rPr>
          </w:rPrChange>
        </w:rPr>
        <w:pPrChange w:id="36" w:author="Trung Nguyễn" w:date="2023-04-03T22:00:00Z">
          <w:pPr>
            <w:spacing w:after="160" w:line="259" w:lineRule="auto"/>
            <w:jc w:val="left"/>
          </w:pPr>
        </w:pPrChange>
      </w:pPr>
      <w:proofErr w:type="spellStart"/>
      <w:ins w:id="37" w:author="Trung Nguyễn" w:date="2023-04-03T21:50:00Z">
        <w:r w:rsidRPr="001634DA">
          <w:rPr>
            <w:rFonts w:eastAsiaTheme="majorEastAsia" w:cstheme="majorBidi"/>
            <w:bCs/>
            <w:sz w:val="28"/>
            <w:szCs w:val="28"/>
            <w:rPrChange w:id="38" w:author="Trung Nguyễn" w:date="2023-04-03T21:55:00Z">
              <w:rPr>
                <w:rFonts w:eastAsiaTheme="majorEastAsia" w:cstheme="majorBidi"/>
                <w:b/>
                <w:szCs w:val="32"/>
              </w:rPr>
            </w:rPrChange>
          </w:rPr>
          <w:t>Ngành</w:t>
        </w:r>
        <w:proofErr w:type="spellEnd"/>
        <w:r w:rsidRPr="001634DA">
          <w:rPr>
            <w:rFonts w:eastAsiaTheme="majorEastAsia" w:cstheme="majorBidi"/>
            <w:bCs/>
            <w:sz w:val="28"/>
            <w:szCs w:val="28"/>
            <w:rPrChange w:id="39" w:author="Trung Nguyễn" w:date="2023-04-03T21:55:00Z">
              <w:rPr>
                <w:rFonts w:eastAsiaTheme="majorEastAsia" w:cstheme="majorBidi"/>
                <w:b/>
                <w:szCs w:val="32"/>
              </w:rPr>
            </w:rPrChange>
          </w:rPr>
          <w:t xml:space="preserve">: </w:t>
        </w:r>
      </w:ins>
      <w:proofErr w:type="spellStart"/>
      <w:ins w:id="40" w:author="Trung Nguyễn" w:date="2023-04-03T21:51:00Z">
        <w:r w:rsidRPr="001634DA">
          <w:rPr>
            <w:rFonts w:eastAsiaTheme="majorEastAsia" w:cstheme="majorBidi"/>
            <w:bCs/>
            <w:sz w:val="28"/>
            <w:szCs w:val="28"/>
            <w:rPrChange w:id="41" w:author="Trung Nguyễn" w:date="2023-04-03T21:55:00Z">
              <w:rPr>
                <w:rFonts w:eastAsiaTheme="majorEastAsia" w:cstheme="majorBidi"/>
                <w:b/>
                <w:szCs w:val="32"/>
              </w:rPr>
            </w:rPrChange>
          </w:rPr>
          <w:t>Công</w:t>
        </w:r>
        <w:proofErr w:type="spellEnd"/>
        <w:r w:rsidRPr="001634DA">
          <w:rPr>
            <w:rFonts w:eastAsiaTheme="majorEastAsia" w:cstheme="majorBidi"/>
            <w:bCs/>
            <w:sz w:val="28"/>
            <w:szCs w:val="28"/>
            <w:rPrChange w:id="42"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43" w:author="Trung Nguyễn" w:date="2023-04-03T21:55:00Z">
              <w:rPr>
                <w:rFonts w:eastAsiaTheme="majorEastAsia" w:cstheme="majorBidi"/>
                <w:b/>
                <w:szCs w:val="32"/>
              </w:rPr>
            </w:rPrChange>
          </w:rPr>
          <w:t>nghệ</w:t>
        </w:r>
        <w:proofErr w:type="spellEnd"/>
        <w:r w:rsidRPr="001634DA">
          <w:rPr>
            <w:rFonts w:eastAsiaTheme="majorEastAsia" w:cstheme="majorBidi"/>
            <w:bCs/>
            <w:sz w:val="28"/>
            <w:szCs w:val="28"/>
            <w:rPrChange w:id="44"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45" w:author="Trung Nguyễn" w:date="2023-04-03T21:55:00Z">
              <w:rPr>
                <w:rFonts w:eastAsiaTheme="majorEastAsia" w:cstheme="majorBidi"/>
                <w:b/>
                <w:szCs w:val="32"/>
              </w:rPr>
            </w:rPrChange>
          </w:rPr>
          <w:t>thông</w:t>
        </w:r>
        <w:proofErr w:type="spellEnd"/>
        <w:r w:rsidRPr="001634DA">
          <w:rPr>
            <w:rFonts w:eastAsiaTheme="majorEastAsia" w:cstheme="majorBidi"/>
            <w:bCs/>
            <w:sz w:val="28"/>
            <w:szCs w:val="28"/>
            <w:rPrChange w:id="46" w:author="Trung Nguyễn" w:date="2023-04-03T21:55:00Z">
              <w:rPr>
                <w:rFonts w:eastAsiaTheme="majorEastAsia" w:cstheme="majorBidi"/>
                <w:b/>
                <w:szCs w:val="32"/>
              </w:rPr>
            </w:rPrChange>
          </w:rPr>
          <w:t xml:space="preserve"> tin</w:t>
        </w:r>
      </w:ins>
    </w:p>
    <w:p w14:paraId="0BF15C97" w14:textId="2A3CCCCE" w:rsidR="00B26A38" w:rsidRPr="001634DA" w:rsidRDefault="00B26A38">
      <w:pPr>
        <w:spacing w:after="160" w:line="259" w:lineRule="auto"/>
        <w:ind w:firstLine="720"/>
        <w:jc w:val="left"/>
        <w:rPr>
          <w:ins w:id="47" w:author="Trung Nguyễn" w:date="2023-04-03T21:49:00Z"/>
          <w:rFonts w:eastAsiaTheme="majorEastAsia" w:cstheme="majorBidi"/>
          <w:bCs/>
          <w:sz w:val="28"/>
          <w:szCs w:val="28"/>
          <w:rPrChange w:id="48" w:author="Trung Nguyễn" w:date="2023-04-03T21:55:00Z">
            <w:rPr>
              <w:ins w:id="49" w:author="Trung Nguyễn" w:date="2023-04-03T21:49:00Z"/>
              <w:rFonts w:eastAsiaTheme="majorEastAsia" w:cstheme="majorBidi"/>
              <w:b/>
              <w:szCs w:val="32"/>
            </w:rPr>
          </w:rPrChange>
        </w:rPr>
        <w:pPrChange w:id="50" w:author="Trung Nguyễn" w:date="2023-04-03T22:00:00Z">
          <w:pPr>
            <w:spacing w:after="160" w:line="259" w:lineRule="auto"/>
            <w:jc w:val="left"/>
          </w:pPr>
        </w:pPrChange>
      </w:pPr>
      <w:proofErr w:type="spellStart"/>
      <w:ins w:id="51" w:author="Trung Nguyễn" w:date="2023-04-03T21:50:00Z">
        <w:r w:rsidRPr="001634DA">
          <w:rPr>
            <w:rFonts w:eastAsiaTheme="majorEastAsia" w:cstheme="majorBidi"/>
            <w:bCs/>
            <w:sz w:val="28"/>
            <w:szCs w:val="28"/>
            <w:rPrChange w:id="52" w:author="Trung Nguyễn" w:date="2023-04-03T21:55:00Z">
              <w:rPr>
                <w:rFonts w:eastAsiaTheme="majorEastAsia" w:cstheme="majorBidi"/>
                <w:b/>
                <w:szCs w:val="32"/>
              </w:rPr>
            </w:rPrChange>
          </w:rPr>
          <w:t>Chuyên</w:t>
        </w:r>
        <w:proofErr w:type="spellEnd"/>
        <w:r w:rsidRPr="001634DA">
          <w:rPr>
            <w:rFonts w:eastAsiaTheme="majorEastAsia" w:cstheme="majorBidi"/>
            <w:bCs/>
            <w:sz w:val="28"/>
            <w:szCs w:val="28"/>
            <w:rPrChange w:id="53"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54" w:author="Trung Nguyễn" w:date="2023-04-03T21:55:00Z">
              <w:rPr>
                <w:rFonts w:eastAsiaTheme="majorEastAsia" w:cstheme="majorBidi"/>
                <w:b/>
                <w:szCs w:val="32"/>
              </w:rPr>
            </w:rPrChange>
          </w:rPr>
          <w:t>ngành</w:t>
        </w:r>
        <w:proofErr w:type="spellEnd"/>
        <w:r w:rsidRPr="001634DA">
          <w:rPr>
            <w:rFonts w:eastAsiaTheme="majorEastAsia" w:cstheme="majorBidi"/>
            <w:bCs/>
            <w:sz w:val="28"/>
            <w:szCs w:val="28"/>
            <w:rPrChange w:id="55" w:author="Trung Nguyễn" w:date="2023-04-03T21:55:00Z">
              <w:rPr>
                <w:rFonts w:eastAsiaTheme="majorEastAsia" w:cstheme="majorBidi"/>
                <w:b/>
                <w:szCs w:val="32"/>
              </w:rPr>
            </w:rPrChange>
          </w:rPr>
          <w:t xml:space="preserve">: </w:t>
        </w:r>
      </w:ins>
      <w:proofErr w:type="spellStart"/>
      <w:ins w:id="56" w:author="Trung Nguyễn" w:date="2023-04-03T21:51:00Z">
        <w:r w:rsidRPr="001634DA">
          <w:rPr>
            <w:rFonts w:eastAsiaTheme="majorEastAsia" w:cstheme="majorBidi"/>
            <w:bCs/>
            <w:sz w:val="28"/>
            <w:szCs w:val="28"/>
            <w:rPrChange w:id="57" w:author="Trung Nguyễn" w:date="2023-04-03T21:55:00Z">
              <w:rPr>
                <w:rFonts w:eastAsiaTheme="majorEastAsia" w:cstheme="majorBidi"/>
                <w:b/>
                <w:szCs w:val="32"/>
              </w:rPr>
            </w:rPrChange>
          </w:rPr>
          <w:t>Công</w:t>
        </w:r>
        <w:proofErr w:type="spellEnd"/>
        <w:r w:rsidRPr="001634DA">
          <w:rPr>
            <w:rFonts w:eastAsiaTheme="majorEastAsia" w:cstheme="majorBidi"/>
            <w:bCs/>
            <w:sz w:val="28"/>
            <w:szCs w:val="28"/>
            <w:rPrChange w:id="58"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59" w:author="Trung Nguyễn" w:date="2023-04-03T21:55:00Z">
              <w:rPr>
                <w:rFonts w:eastAsiaTheme="majorEastAsia" w:cstheme="majorBidi"/>
                <w:b/>
                <w:szCs w:val="32"/>
              </w:rPr>
            </w:rPrChange>
          </w:rPr>
          <w:t>nghệ</w:t>
        </w:r>
        <w:proofErr w:type="spellEnd"/>
        <w:r w:rsidRPr="001634DA">
          <w:rPr>
            <w:rFonts w:eastAsiaTheme="majorEastAsia" w:cstheme="majorBidi"/>
            <w:bCs/>
            <w:sz w:val="28"/>
            <w:szCs w:val="28"/>
            <w:rPrChange w:id="60"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61" w:author="Trung Nguyễn" w:date="2023-04-03T21:55:00Z">
              <w:rPr>
                <w:rFonts w:eastAsiaTheme="majorEastAsia" w:cstheme="majorBidi"/>
                <w:b/>
                <w:szCs w:val="32"/>
              </w:rPr>
            </w:rPrChange>
          </w:rPr>
          <w:t>phần</w:t>
        </w:r>
        <w:proofErr w:type="spellEnd"/>
        <w:r w:rsidRPr="001634DA">
          <w:rPr>
            <w:rFonts w:eastAsiaTheme="majorEastAsia" w:cstheme="majorBidi"/>
            <w:bCs/>
            <w:sz w:val="28"/>
            <w:szCs w:val="28"/>
            <w:rPrChange w:id="62" w:author="Trung Nguyễn" w:date="2023-04-03T21:55:00Z">
              <w:rPr>
                <w:rFonts w:eastAsiaTheme="majorEastAsia" w:cstheme="majorBidi"/>
                <w:b/>
                <w:szCs w:val="32"/>
              </w:rPr>
            </w:rPrChange>
          </w:rPr>
          <w:t xml:space="preserve"> </w:t>
        </w:r>
        <w:proofErr w:type="spellStart"/>
        <w:r w:rsidRPr="001634DA">
          <w:rPr>
            <w:rFonts w:eastAsiaTheme="majorEastAsia" w:cstheme="majorBidi"/>
            <w:bCs/>
            <w:sz w:val="28"/>
            <w:szCs w:val="28"/>
            <w:rPrChange w:id="63" w:author="Trung Nguyễn" w:date="2023-04-03T21:55:00Z">
              <w:rPr>
                <w:rFonts w:eastAsiaTheme="majorEastAsia" w:cstheme="majorBidi"/>
                <w:b/>
                <w:szCs w:val="32"/>
              </w:rPr>
            </w:rPrChange>
          </w:rPr>
          <w:t>mềm</w:t>
        </w:r>
      </w:ins>
      <w:proofErr w:type="spellEnd"/>
    </w:p>
    <w:p w14:paraId="520C0EC6" w14:textId="621AD438" w:rsidR="00B26A38" w:rsidRDefault="00B26A38" w:rsidP="00B26A38">
      <w:pPr>
        <w:spacing w:after="160" w:line="259" w:lineRule="auto"/>
        <w:jc w:val="left"/>
        <w:rPr>
          <w:ins w:id="64" w:author="Trung Nguyễn" w:date="2023-04-03T21:49:00Z"/>
          <w:rFonts w:eastAsiaTheme="majorEastAsia" w:cstheme="majorBidi"/>
          <w:b/>
          <w:szCs w:val="32"/>
        </w:rPr>
      </w:pPr>
    </w:p>
    <w:p w14:paraId="3A4C6061" w14:textId="323D3325" w:rsidR="00B26A38" w:rsidRPr="001634DA" w:rsidRDefault="001634DA">
      <w:pPr>
        <w:spacing w:after="160" w:line="259" w:lineRule="auto"/>
        <w:ind w:firstLine="720"/>
        <w:jc w:val="left"/>
        <w:rPr>
          <w:ins w:id="65" w:author="Trung Nguyễn" w:date="2023-04-03T21:49:00Z"/>
          <w:rFonts w:eastAsiaTheme="majorEastAsia" w:cstheme="majorBidi"/>
          <w:bCs/>
          <w:szCs w:val="32"/>
          <w:rPrChange w:id="66" w:author="Trung Nguyễn" w:date="2023-04-03T21:54:00Z">
            <w:rPr>
              <w:ins w:id="67" w:author="Trung Nguyễn" w:date="2023-04-03T21:49:00Z"/>
              <w:rFonts w:eastAsiaTheme="majorEastAsia" w:cstheme="majorBidi"/>
              <w:b/>
              <w:szCs w:val="32"/>
            </w:rPr>
          </w:rPrChange>
        </w:rPr>
        <w:pPrChange w:id="68" w:author="Trung Nguyễn" w:date="2023-04-03T22:00:00Z">
          <w:pPr>
            <w:spacing w:after="160" w:line="259" w:lineRule="auto"/>
            <w:jc w:val="left"/>
          </w:pPr>
        </w:pPrChange>
      </w:pPr>
      <w:proofErr w:type="spellStart"/>
      <w:ins w:id="69" w:author="Trung Nguyễn" w:date="2023-04-03T21:54:00Z">
        <w:r w:rsidRPr="001634DA">
          <w:rPr>
            <w:rFonts w:eastAsiaTheme="majorEastAsia" w:cstheme="majorBidi"/>
            <w:bCs/>
            <w:szCs w:val="32"/>
            <w:rPrChange w:id="70" w:author="Trung Nguyễn" w:date="2023-04-03T21:54:00Z">
              <w:rPr>
                <w:rFonts w:eastAsiaTheme="majorEastAsia" w:cstheme="majorBidi"/>
                <w:b/>
                <w:szCs w:val="32"/>
              </w:rPr>
            </w:rPrChange>
          </w:rPr>
          <w:t>Giảng</w:t>
        </w:r>
        <w:proofErr w:type="spellEnd"/>
        <w:r w:rsidRPr="001634DA">
          <w:rPr>
            <w:rFonts w:eastAsiaTheme="majorEastAsia" w:cstheme="majorBidi"/>
            <w:bCs/>
            <w:szCs w:val="32"/>
            <w:rPrChange w:id="71" w:author="Trung Nguyễn" w:date="2023-04-03T21:54:00Z">
              <w:rPr>
                <w:rFonts w:eastAsiaTheme="majorEastAsia" w:cstheme="majorBidi"/>
                <w:b/>
                <w:szCs w:val="32"/>
              </w:rPr>
            </w:rPrChange>
          </w:rPr>
          <w:t xml:space="preserve"> </w:t>
        </w:r>
        <w:proofErr w:type="spellStart"/>
        <w:r w:rsidRPr="001634DA">
          <w:rPr>
            <w:rFonts w:eastAsiaTheme="majorEastAsia" w:cstheme="majorBidi"/>
            <w:bCs/>
            <w:szCs w:val="32"/>
            <w:rPrChange w:id="72" w:author="Trung Nguyễn" w:date="2023-04-03T21:54:00Z">
              <w:rPr>
                <w:rFonts w:eastAsiaTheme="majorEastAsia" w:cstheme="majorBidi"/>
                <w:b/>
                <w:szCs w:val="32"/>
              </w:rPr>
            </w:rPrChange>
          </w:rPr>
          <w:t>viên</w:t>
        </w:r>
        <w:proofErr w:type="spellEnd"/>
        <w:r w:rsidRPr="001634DA">
          <w:rPr>
            <w:rFonts w:eastAsiaTheme="majorEastAsia" w:cstheme="majorBidi"/>
            <w:bCs/>
            <w:szCs w:val="32"/>
            <w:rPrChange w:id="73" w:author="Trung Nguyễn" w:date="2023-04-03T21:54:00Z">
              <w:rPr>
                <w:rFonts w:eastAsiaTheme="majorEastAsia" w:cstheme="majorBidi"/>
                <w:b/>
                <w:szCs w:val="32"/>
              </w:rPr>
            </w:rPrChange>
          </w:rPr>
          <w:t xml:space="preserve"> </w:t>
        </w:r>
        <w:proofErr w:type="spellStart"/>
        <w:r w:rsidRPr="001634DA">
          <w:rPr>
            <w:rFonts w:eastAsiaTheme="majorEastAsia" w:cstheme="majorBidi"/>
            <w:bCs/>
            <w:szCs w:val="32"/>
            <w:rPrChange w:id="74" w:author="Trung Nguyễn" w:date="2023-04-03T21:54:00Z">
              <w:rPr>
                <w:rFonts w:eastAsiaTheme="majorEastAsia" w:cstheme="majorBidi"/>
                <w:b/>
                <w:szCs w:val="32"/>
              </w:rPr>
            </w:rPrChange>
          </w:rPr>
          <w:t>hướng</w:t>
        </w:r>
        <w:proofErr w:type="spellEnd"/>
        <w:r w:rsidRPr="001634DA">
          <w:rPr>
            <w:rFonts w:eastAsiaTheme="majorEastAsia" w:cstheme="majorBidi"/>
            <w:bCs/>
            <w:szCs w:val="32"/>
            <w:rPrChange w:id="75" w:author="Trung Nguyễn" w:date="2023-04-03T21:54:00Z">
              <w:rPr>
                <w:rFonts w:eastAsiaTheme="majorEastAsia" w:cstheme="majorBidi"/>
                <w:b/>
                <w:szCs w:val="32"/>
              </w:rPr>
            </w:rPrChange>
          </w:rPr>
          <w:t xml:space="preserve"> </w:t>
        </w:r>
        <w:proofErr w:type="spellStart"/>
        <w:r w:rsidRPr="001634DA">
          <w:rPr>
            <w:rFonts w:eastAsiaTheme="majorEastAsia" w:cstheme="majorBidi"/>
            <w:bCs/>
            <w:szCs w:val="32"/>
            <w:rPrChange w:id="76" w:author="Trung Nguyễn" w:date="2023-04-03T21:54:00Z">
              <w:rPr>
                <w:rFonts w:eastAsiaTheme="majorEastAsia" w:cstheme="majorBidi"/>
                <w:b/>
                <w:szCs w:val="32"/>
              </w:rPr>
            </w:rPrChange>
          </w:rPr>
          <w:t>dẫn</w:t>
        </w:r>
        <w:proofErr w:type="spellEnd"/>
        <w:r w:rsidRPr="001634DA">
          <w:rPr>
            <w:rFonts w:eastAsiaTheme="majorEastAsia" w:cstheme="majorBidi"/>
            <w:bCs/>
            <w:szCs w:val="32"/>
            <w:rPrChange w:id="77" w:author="Trung Nguyễn" w:date="2023-04-03T21:54:00Z">
              <w:rPr>
                <w:rFonts w:eastAsiaTheme="majorEastAsia" w:cstheme="majorBidi"/>
                <w:b/>
                <w:szCs w:val="32"/>
              </w:rPr>
            </w:rPrChange>
          </w:rPr>
          <w:t>:</w:t>
        </w:r>
      </w:ins>
      <w:ins w:id="78" w:author="Trung Nguyễn" w:date="2023-04-03T21:55:00Z">
        <w:r>
          <w:rPr>
            <w:rFonts w:eastAsiaTheme="majorEastAsia" w:cstheme="majorBidi"/>
            <w:bCs/>
            <w:szCs w:val="32"/>
          </w:rPr>
          <w:t xml:space="preserve"> </w:t>
        </w:r>
      </w:ins>
    </w:p>
    <w:p w14:paraId="17DE4AAA" w14:textId="77777777" w:rsidR="001634DA" w:rsidRPr="001634DA" w:rsidRDefault="001634DA">
      <w:pPr>
        <w:spacing w:after="160" w:line="259" w:lineRule="auto"/>
        <w:ind w:firstLine="720"/>
        <w:jc w:val="left"/>
        <w:rPr>
          <w:ins w:id="79" w:author="Trung Nguyễn" w:date="2023-04-03T21:56:00Z"/>
          <w:rFonts w:eastAsiaTheme="majorEastAsia" w:cstheme="majorBidi"/>
          <w:bCs/>
          <w:szCs w:val="32"/>
        </w:rPr>
        <w:pPrChange w:id="80" w:author="Trung Nguyễn" w:date="2023-04-03T22:00:00Z">
          <w:pPr>
            <w:spacing w:after="160" w:line="259" w:lineRule="auto"/>
            <w:jc w:val="left"/>
          </w:pPr>
        </w:pPrChange>
      </w:pPr>
      <w:proofErr w:type="spellStart"/>
      <w:ins w:id="81" w:author="Trung Nguyễn" w:date="2023-04-03T21:56:00Z">
        <w:r>
          <w:rPr>
            <w:rFonts w:eastAsiaTheme="majorEastAsia" w:cstheme="majorBidi"/>
            <w:bCs/>
            <w:szCs w:val="32"/>
          </w:rPr>
          <w:t>Sinh</w:t>
        </w:r>
        <w:proofErr w:type="spellEnd"/>
        <w:r>
          <w:rPr>
            <w:rFonts w:eastAsiaTheme="majorEastAsia" w:cstheme="majorBidi"/>
            <w:bCs/>
            <w:szCs w:val="32"/>
          </w:rPr>
          <w:t xml:space="preserve"> </w:t>
        </w:r>
        <w:proofErr w:type="spellStart"/>
        <w:r>
          <w:rPr>
            <w:rFonts w:eastAsiaTheme="majorEastAsia" w:cstheme="majorBidi"/>
            <w:bCs/>
            <w:szCs w:val="32"/>
          </w:rPr>
          <w:t>viên</w:t>
        </w:r>
        <w:proofErr w:type="spellEnd"/>
        <w:r>
          <w:rPr>
            <w:rFonts w:eastAsiaTheme="majorEastAsia" w:cstheme="majorBidi"/>
            <w:bCs/>
            <w:szCs w:val="32"/>
          </w:rPr>
          <w:t xml:space="preserve"> </w:t>
        </w:r>
        <w:proofErr w:type="spellStart"/>
        <w:r>
          <w:rPr>
            <w:rFonts w:eastAsiaTheme="majorEastAsia" w:cstheme="majorBidi"/>
            <w:bCs/>
            <w:szCs w:val="32"/>
          </w:rPr>
          <w:t>thực</w:t>
        </w:r>
        <w:proofErr w:type="spellEnd"/>
        <w:r>
          <w:rPr>
            <w:rFonts w:eastAsiaTheme="majorEastAsia" w:cstheme="majorBidi"/>
            <w:bCs/>
            <w:szCs w:val="32"/>
          </w:rPr>
          <w:t xml:space="preserve"> </w:t>
        </w:r>
        <w:proofErr w:type="spellStart"/>
        <w:r>
          <w:rPr>
            <w:rFonts w:eastAsiaTheme="majorEastAsia" w:cstheme="majorBidi"/>
            <w:bCs/>
            <w:szCs w:val="32"/>
          </w:rPr>
          <w:t>hiện</w:t>
        </w:r>
        <w:proofErr w:type="spellEnd"/>
        <w:r>
          <w:rPr>
            <w:rFonts w:eastAsiaTheme="majorEastAsia" w:cstheme="majorBidi"/>
            <w:bCs/>
            <w:szCs w:val="32"/>
          </w:rPr>
          <w:t xml:space="preserve">: </w:t>
        </w:r>
      </w:ins>
    </w:p>
    <w:tbl>
      <w:tblPr>
        <w:tblStyle w:val="TableGrid"/>
        <w:tblW w:w="0" w:type="auto"/>
        <w:tblInd w:w="12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2" w:author="Trung Nguyễn" w:date="2023-04-03T22:01:00Z">
          <w:tblPr>
            <w:tblStyle w:val="TableGrid"/>
            <w:tblW w:w="0" w:type="nil"/>
            <w:tblInd w:w="993"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PrChange>
      </w:tblPr>
      <w:tblGrid>
        <w:gridCol w:w="3119"/>
        <w:gridCol w:w="2551"/>
        <w:gridCol w:w="1985"/>
        <w:tblGridChange w:id="83">
          <w:tblGrid>
            <w:gridCol w:w="3402"/>
            <w:gridCol w:w="2268"/>
            <w:gridCol w:w="2268"/>
          </w:tblGrid>
        </w:tblGridChange>
      </w:tblGrid>
      <w:tr w:rsidR="00361DBD" w14:paraId="6971C372" w14:textId="77777777" w:rsidTr="00361DBD">
        <w:trPr>
          <w:ins w:id="84" w:author="Trung Nguyễn" w:date="2023-04-03T21:56:00Z"/>
        </w:trPr>
        <w:tc>
          <w:tcPr>
            <w:tcW w:w="3119" w:type="dxa"/>
            <w:vAlign w:val="center"/>
            <w:tcPrChange w:id="85" w:author="Trung Nguyễn" w:date="2023-04-03T22:01:00Z">
              <w:tcPr>
                <w:tcW w:w="0" w:type="auto"/>
                <w:vAlign w:val="center"/>
              </w:tcPr>
            </w:tcPrChange>
          </w:tcPr>
          <w:p w14:paraId="37EDABD4" w14:textId="75BDBC0A" w:rsidR="001634DA" w:rsidRDefault="001634DA" w:rsidP="001634DA">
            <w:pPr>
              <w:spacing w:after="160" w:line="259" w:lineRule="auto"/>
              <w:jc w:val="left"/>
              <w:rPr>
                <w:ins w:id="86" w:author="Trung Nguyễn" w:date="2023-04-03T21:56:00Z"/>
                <w:rFonts w:eastAsiaTheme="majorEastAsia" w:cstheme="majorBidi"/>
                <w:bCs/>
                <w:szCs w:val="32"/>
              </w:rPr>
            </w:pPr>
            <w:proofErr w:type="spellStart"/>
            <w:ins w:id="87" w:author="Trung Nguyễn" w:date="2023-04-03T21:56:00Z">
              <w:r>
                <w:rPr>
                  <w:rFonts w:eastAsiaTheme="majorEastAsia" w:cstheme="majorBidi"/>
                  <w:bCs/>
                  <w:szCs w:val="32"/>
                </w:rPr>
                <w:t>Trần</w:t>
              </w:r>
              <w:proofErr w:type="spellEnd"/>
              <w:r>
                <w:rPr>
                  <w:rFonts w:eastAsiaTheme="majorEastAsia" w:cstheme="majorBidi"/>
                  <w:bCs/>
                  <w:szCs w:val="32"/>
                </w:rPr>
                <w:t xml:space="preserve"> </w:t>
              </w:r>
              <w:proofErr w:type="spellStart"/>
              <w:r>
                <w:rPr>
                  <w:rFonts w:eastAsiaTheme="majorEastAsia" w:cstheme="majorBidi"/>
                  <w:bCs/>
                  <w:szCs w:val="32"/>
                </w:rPr>
                <w:t>Lưu</w:t>
              </w:r>
              <w:proofErr w:type="spellEnd"/>
              <w:r>
                <w:rPr>
                  <w:rFonts w:eastAsiaTheme="majorEastAsia" w:cstheme="majorBidi"/>
                  <w:bCs/>
                  <w:szCs w:val="32"/>
                </w:rPr>
                <w:t xml:space="preserve"> </w:t>
              </w:r>
              <w:proofErr w:type="spellStart"/>
              <w:r>
                <w:rPr>
                  <w:rFonts w:eastAsiaTheme="majorEastAsia" w:cstheme="majorBidi"/>
                  <w:bCs/>
                  <w:szCs w:val="32"/>
                </w:rPr>
                <w:t>Đông</w:t>
              </w:r>
              <w:proofErr w:type="spellEnd"/>
              <w:r>
                <w:rPr>
                  <w:rFonts w:eastAsiaTheme="majorEastAsia" w:cstheme="majorBidi"/>
                  <w:bCs/>
                  <w:szCs w:val="32"/>
                </w:rPr>
                <w:t xml:space="preserve"> </w:t>
              </w:r>
              <w:proofErr w:type="spellStart"/>
              <w:r>
                <w:rPr>
                  <w:rFonts w:eastAsiaTheme="majorEastAsia" w:cstheme="majorBidi"/>
                  <w:bCs/>
                  <w:szCs w:val="32"/>
                </w:rPr>
                <w:t>Triều</w:t>
              </w:r>
              <w:proofErr w:type="spellEnd"/>
            </w:ins>
          </w:p>
        </w:tc>
        <w:tc>
          <w:tcPr>
            <w:tcW w:w="2551" w:type="dxa"/>
            <w:vAlign w:val="center"/>
            <w:tcPrChange w:id="88" w:author="Trung Nguyễn" w:date="2023-04-03T22:01:00Z">
              <w:tcPr>
                <w:tcW w:w="0" w:type="auto"/>
                <w:vAlign w:val="center"/>
              </w:tcPr>
            </w:tcPrChange>
          </w:tcPr>
          <w:p w14:paraId="33E5B610" w14:textId="2C097AAE" w:rsidR="001634DA" w:rsidRDefault="001634DA" w:rsidP="001634DA">
            <w:pPr>
              <w:spacing w:after="160" w:line="259" w:lineRule="auto"/>
              <w:jc w:val="left"/>
              <w:rPr>
                <w:ins w:id="89" w:author="Trung Nguyễn" w:date="2023-04-03T21:56:00Z"/>
                <w:rFonts w:eastAsiaTheme="majorEastAsia" w:cstheme="majorBidi"/>
                <w:bCs/>
                <w:szCs w:val="32"/>
              </w:rPr>
            </w:pPr>
            <w:ins w:id="90" w:author="Trung Nguyễn" w:date="2023-04-03T21:57:00Z">
              <w:r>
                <w:rPr>
                  <w:rFonts w:eastAsiaTheme="majorEastAsia" w:cstheme="majorBidi"/>
                  <w:bCs/>
                  <w:szCs w:val="32"/>
                </w:rPr>
                <w:t>MSSV:</w:t>
              </w:r>
            </w:ins>
            <w:ins w:id="91" w:author="Trung Nguyễn" w:date="2023-04-03T21:59:00Z">
              <w:r>
                <w:rPr>
                  <w:rFonts w:eastAsiaTheme="majorEastAsia" w:cstheme="majorBidi"/>
                  <w:bCs/>
                  <w:szCs w:val="32"/>
                </w:rPr>
                <w:t xml:space="preserve"> </w:t>
              </w:r>
            </w:ins>
            <w:ins w:id="92" w:author="Trung Nguyễn" w:date="2023-04-03T22:03:00Z">
              <w:r w:rsidR="003C7284" w:rsidRPr="003C7284">
                <w:rPr>
                  <w:rFonts w:eastAsiaTheme="majorEastAsia" w:cstheme="majorBidi"/>
                  <w:bCs/>
                  <w:szCs w:val="32"/>
                </w:rPr>
                <w:t>2011064067</w:t>
              </w:r>
            </w:ins>
          </w:p>
        </w:tc>
        <w:tc>
          <w:tcPr>
            <w:tcW w:w="1985" w:type="dxa"/>
            <w:vAlign w:val="center"/>
            <w:tcPrChange w:id="93" w:author="Trung Nguyễn" w:date="2023-04-03T22:01:00Z">
              <w:tcPr>
                <w:tcW w:w="0" w:type="auto"/>
                <w:vAlign w:val="center"/>
              </w:tcPr>
            </w:tcPrChange>
          </w:tcPr>
          <w:p w14:paraId="0E8659AF" w14:textId="2CA875B5" w:rsidR="001634DA" w:rsidRDefault="001634DA" w:rsidP="001634DA">
            <w:pPr>
              <w:spacing w:after="160" w:line="259" w:lineRule="auto"/>
              <w:jc w:val="left"/>
              <w:rPr>
                <w:ins w:id="94" w:author="Trung Nguyễn" w:date="2023-04-03T21:56:00Z"/>
                <w:rFonts w:eastAsiaTheme="majorEastAsia" w:cstheme="majorBidi"/>
                <w:bCs/>
                <w:szCs w:val="32"/>
              </w:rPr>
            </w:pPr>
            <w:proofErr w:type="spellStart"/>
            <w:ins w:id="95" w:author="Trung Nguyễn" w:date="2023-04-03T21:57:00Z">
              <w:r>
                <w:rPr>
                  <w:rFonts w:eastAsiaTheme="majorEastAsia" w:cstheme="majorBidi"/>
                  <w:bCs/>
                  <w:szCs w:val="32"/>
                </w:rPr>
                <w:t>Lớp</w:t>
              </w:r>
              <w:proofErr w:type="spellEnd"/>
              <w:r>
                <w:rPr>
                  <w:rFonts w:eastAsiaTheme="majorEastAsia" w:cstheme="majorBidi"/>
                  <w:bCs/>
                  <w:szCs w:val="32"/>
                </w:rPr>
                <w:t>:</w:t>
              </w:r>
            </w:ins>
            <w:ins w:id="96" w:author="Trung Nguyễn" w:date="2023-04-03T21:58:00Z">
              <w:r>
                <w:rPr>
                  <w:rFonts w:eastAsiaTheme="majorEastAsia" w:cstheme="majorBidi"/>
                  <w:bCs/>
                  <w:szCs w:val="32"/>
                </w:rPr>
                <w:t xml:space="preserve"> 20DTHB2</w:t>
              </w:r>
            </w:ins>
          </w:p>
        </w:tc>
      </w:tr>
      <w:tr w:rsidR="00361DBD" w14:paraId="040EC5D3" w14:textId="77777777" w:rsidTr="00361DBD">
        <w:trPr>
          <w:ins w:id="97" w:author="Trung Nguyễn" w:date="2023-04-03T21:56:00Z"/>
        </w:trPr>
        <w:tc>
          <w:tcPr>
            <w:tcW w:w="3119" w:type="dxa"/>
            <w:vAlign w:val="center"/>
            <w:tcPrChange w:id="98" w:author="Trung Nguyễn" w:date="2023-04-03T22:01:00Z">
              <w:tcPr>
                <w:tcW w:w="0" w:type="auto"/>
                <w:vAlign w:val="center"/>
              </w:tcPr>
            </w:tcPrChange>
          </w:tcPr>
          <w:p w14:paraId="3E7D73CA" w14:textId="5B4B6673" w:rsidR="001634DA" w:rsidRDefault="001634DA" w:rsidP="001634DA">
            <w:pPr>
              <w:spacing w:after="160" w:line="259" w:lineRule="auto"/>
              <w:jc w:val="left"/>
              <w:rPr>
                <w:ins w:id="99" w:author="Trung Nguyễn" w:date="2023-04-03T21:56:00Z"/>
                <w:rFonts w:eastAsiaTheme="majorEastAsia" w:cstheme="majorBidi"/>
                <w:bCs/>
                <w:szCs w:val="32"/>
              </w:rPr>
            </w:pPr>
            <w:proofErr w:type="spellStart"/>
            <w:ins w:id="100" w:author="Trung Nguyễn" w:date="2023-04-03T21:56:00Z">
              <w:r>
                <w:rPr>
                  <w:rFonts w:eastAsiaTheme="majorEastAsia" w:cstheme="majorBidi"/>
                  <w:bCs/>
                  <w:szCs w:val="32"/>
                </w:rPr>
                <w:t>Nguyễn</w:t>
              </w:r>
              <w:proofErr w:type="spellEnd"/>
              <w:r>
                <w:rPr>
                  <w:rFonts w:eastAsiaTheme="majorEastAsia" w:cstheme="majorBidi"/>
                  <w:bCs/>
                  <w:szCs w:val="32"/>
                </w:rPr>
                <w:t xml:space="preserve"> </w:t>
              </w:r>
              <w:proofErr w:type="spellStart"/>
              <w:r>
                <w:rPr>
                  <w:rFonts w:eastAsiaTheme="majorEastAsia" w:cstheme="majorBidi"/>
                  <w:bCs/>
                  <w:szCs w:val="32"/>
                </w:rPr>
                <w:t>Diệp</w:t>
              </w:r>
              <w:proofErr w:type="spellEnd"/>
              <w:r>
                <w:rPr>
                  <w:rFonts w:eastAsiaTheme="majorEastAsia" w:cstheme="majorBidi"/>
                  <w:bCs/>
                  <w:szCs w:val="32"/>
                </w:rPr>
                <w:t xml:space="preserve"> Minh </w:t>
              </w:r>
              <w:proofErr w:type="spellStart"/>
              <w:r>
                <w:rPr>
                  <w:rFonts w:eastAsiaTheme="majorEastAsia" w:cstheme="majorBidi"/>
                  <w:bCs/>
                  <w:szCs w:val="32"/>
                </w:rPr>
                <w:t>Quân</w:t>
              </w:r>
              <w:proofErr w:type="spellEnd"/>
            </w:ins>
          </w:p>
        </w:tc>
        <w:tc>
          <w:tcPr>
            <w:tcW w:w="2551" w:type="dxa"/>
            <w:vAlign w:val="center"/>
            <w:tcPrChange w:id="101" w:author="Trung Nguyễn" w:date="2023-04-03T22:01:00Z">
              <w:tcPr>
                <w:tcW w:w="0" w:type="auto"/>
                <w:vAlign w:val="center"/>
              </w:tcPr>
            </w:tcPrChange>
          </w:tcPr>
          <w:p w14:paraId="6DCFED1D" w14:textId="4C719515" w:rsidR="001634DA" w:rsidRDefault="001634DA" w:rsidP="001634DA">
            <w:pPr>
              <w:spacing w:after="160" w:line="259" w:lineRule="auto"/>
              <w:jc w:val="left"/>
              <w:rPr>
                <w:ins w:id="102" w:author="Trung Nguyễn" w:date="2023-04-03T21:56:00Z"/>
                <w:rFonts w:eastAsiaTheme="majorEastAsia" w:cstheme="majorBidi"/>
                <w:bCs/>
                <w:szCs w:val="32"/>
              </w:rPr>
            </w:pPr>
            <w:ins w:id="103" w:author="Trung Nguyễn" w:date="2023-04-03T21:57:00Z">
              <w:r>
                <w:rPr>
                  <w:rFonts w:eastAsiaTheme="majorEastAsia" w:cstheme="majorBidi"/>
                  <w:bCs/>
                  <w:szCs w:val="32"/>
                </w:rPr>
                <w:t>MSSV:</w:t>
              </w:r>
            </w:ins>
            <w:ins w:id="104" w:author="Trung Nguyễn" w:date="2023-04-03T21:59:00Z">
              <w:r>
                <w:rPr>
                  <w:rFonts w:eastAsiaTheme="majorEastAsia" w:cstheme="majorBidi"/>
                  <w:bCs/>
                  <w:szCs w:val="32"/>
                </w:rPr>
                <w:t xml:space="preserve"> </w:t>
              </w:r>
            </w:ins>
            <w:ins w:id="105" w:author="Trung Nguyễn" w:date="2023-04-03T22:03:00Z">
              <w:r w:rsidR="003C7284" w:rsidRPr="003C7284">
                <w:rPr>
                  <w:rFonts w:eastAsiaTheme="majorEastAsia" w:cstheme="majorBidi"/>
                  <w:bCs/>
                  <w:szCs w:val="32"/>
                </w:rPr>
                <w:t>2011062707</w:t>
              </w:r>
            </w:ins>
          </w:p>
        </w:tc>
        <w:tc>
          <w:tcPr>
            <w:tcW w:w="1985" w:type="dxa"/>
            <w:vAlign w:val="center"/>
            <w:tcPrChange w:id="106" w:author="Trung Nguyễn" w:date="2023-04-03T22:01:00Z">
              <w:tcPr>
                <w:tcW w:w="0" w:type="auto"/>
                <w:vAlign w:val="center"/>
              </w:tcPr>
            </w:tcPrChange>
          </w:tcPr>
          <w:p w14:paraId="5CC85E7B" w14:textId="0C8029CE" w:rsidR="001634DA" w:rsidRDefault="001634DA" w:rsidP="001634DA">
            <w:pPr>
              <w:spacing w:after="160" w:line="259" w:lineRule="auto"/>
              <w:jc w:val="left"/>
              <w:rPr>
                <w:ins w:id="107" w:author="Trung Nguyễn" w:date="2023-04-03T21:56:00Z"/>
                <w:rFonts w:eastAsiaTheme="majorEastAsia" w:cstheme="majorBidi"/>
                <w:bCs/>
                <w:szCs w:val="32"/>
              </w:rPr>
            </w:pPr>
            <w:proofErr w:type="spellStart"/>
            <w:ins w:id="108" w:author="Trung Nguyễn" w:date="2023-04-03T21:57:00Z">
              <w:r>
                <w:rPr>
                  <w:rFonts w:eastAsiaTheme="majorEastAsia" w:cstheme="majorBidi"/>
                  <w:bCs/>
                  <w:szCs w:val="32"/>
                </w:rPr>
                <w:t>L</w:t>
              </w:r>
            </w:ins>
            <w:ins w:id="109" w:author="Trung Nguyễn" w:date="2023-04-03T21:58:00Z">
              <w:r>
                <w:rPr>
                  <w:rFonts w:eastAsiaTheme="majorEastAsia" w:cstheme="majorBidi"/>
                  <w:bCs/>
                  <w:szCs w:val="32"/>
                </w:rPr>
                <w:t>ớp</w:t>
              </w:r>
              <w:proofErr w:type="spellEnd"/>
              <w:r>
                <w:rPr>
                  <w:rFonts w:eastAsiaTheme="majorEastAsia" w:cstheme="majorBidi"/>
                  <w:bCs/>
                  <w:szCs w:val="32"/>
                </w:rPr>
                <w:t>: 20DTHB2</w:t>
              </w:r>
            </w:ins>
          </w:p>
        </w:tc>
      </w:tr>
      <w:tr w:rsidR="00361DBD" w14:paraId="07AF2237" w14:textId="77777777" w:rsidTr="00361DBD">
        <w:trPr>
          <w:ins w:id="110" w:author="Trung Nguyễn" w:date="2023-04-03T21:56:00Z"/>
        </w:trPr>
        <w:tc>
          <w:tcPr>
            <w:tcW w:w="3119" w:type="dxa"/>
            <w:vAlign w:val="center"/>
            <w:tcPrChange w:id="111" w:author="Trung Nguyễn" w:date="2023-04-03T22:01:00Z">
              <w:tcPr>
                <w:tcW w:w="0" w:type="auto"/>
                <w:vAlign w:val="center"/>
              </w:tcPr>
            </w:tcPrChange>
          </w:tcPr>
          <w:p w14:paraId="0386D51D" w14:textId="79CA2D03" w:rsidR="001634DA" w:rsidRDefault="001634DA" w:rsidP="001634DA">
            <w:pPr>
              <w:spacing w:after="160" w:line="259" w:lineRule="auto"/>
              <w:jc w:val="left"/>
              <w:rPr>
                <w:ins w:id="112" w:author="Trung Nguyễn" w:date="2023-04-03T21:56:00Z"/>
                <w:rFonts w:eastAsiaTheme="majorEastAsia" w:cstheme="majorBidi"/>
                <w:bCs/>
                <w:szCs w:val="32"/>
              </w:rPr>
            </w:pPr>
            <w:ins w:id="113" w:author="Trung Nguyễn" w:date="2023-04-03T21:56:00Z">
              <w:r>
                <w:rPr>
                  <w:rFonts w:eastAsiaTheme="majorEastAsia" w:cstheme="majorBidi"/>
                  <w:bCs/>
                  <w:szCs w:val="32"/>
                </w:rPr>
                <w:t xml:space="preserve">Lê </w:t>
              </w:r>
              <w:proofErr w:type="spellStart"/>
              <w:r>
                <w:rPr>
                  <w:rFonts w:eastAsiaTheme="majorEastAsia" w:cstheme="majorBidi"/>
                  <w:bCs/>
                  <w:szCs w:val="32"/>
                </w:rPr>
                <w:t>Bùi</w:t>
              </w:r>
              <w:proofErr w:type="spellEnd"/>
              <w:r>
                <w:rPr>
                  <w:rFonts w:eastAsiaTheme="majorEastAsia" w:cstheme="majorBidi"/>
                  <w:bCs/>
                  <w:szCs w:val="32"/>
                </w:rPr>
                <w:t xml:space="preserve"> </w:t>
              </w:r>
              <w:proofErr w:type="spellStart"/>
              <w:r>
                <w:rPr>
                  <w:rFonts w:eastAsiaTheme="majorEastAsia" w:cstheme="majorBidi"/>
                  <w:bCs/>
                  <w:szCs w:val="32"/>
                </w:rPr>
                <w:t>Đ</w:t>
              </w:r>
            </w:ins>
            <w:ins w:id="114" w:author="Trung Nguyễn" w:date="2023-04-03T21:57:00Z">
              <w:r>
                <w:rPr>
                  <w:rFonts w:eastAsiaTheme="majorEastAsia" w:cstheme="majorBidi"/>
                  <w:bCs/>
                  <w:szCs w:val="32"/>
                </w:rPr>
                <w:t>ình</w:t>
              </w:r>
              <w:proofErr w:type="spellEnd"/>
              <w:r>
                <w:rPr>
                  <w:rFonts w:eastAsiaTheme="majorEastAsia" w:cstheme="majorBidi"/>
                  <w:bCs/>
                  <w:szCs w:val="32"/>
                </w:rPr>
                <w:t xml:space="preserve"> </w:t>
              </w:r>
              <w:proofErr w:type="spellStart"/>
              <w:r>
                <w:rPr>
                  <w:rFonts w:eastAsiaTheme="majorEastAsia" w:cstheme="majorBidi"/>
                  <w:bCs/>
                  <w:szCs w:val="32"/>
                </w:rPr>
                <w:t>Thạch</w:t>
              </w:r>
            </w:ins>
            <w:proofErr w:type="spellEnd"/>
          </w:p>
        </w:tc>
        <w:tc>
          <w:tcPr>
            <w:tcW w:w="2551" w:type="dxa"/>
            <w:vAlign w:val="center"/>
            <w:tcPrChange w:id="115" w:author="Trung Nguyễn" w:date="2023-04-03T22:01:00Z">
              <w:tcPr>
                <w:tcW w:w="0" w:type="auto"/>
                <w:vAlign w:val="center"/>
              </w:tcPr>
            </w:tcPrChange>
          </w:tcPr>
          <w:p w14:paraId="66AA6BF6" w14:textId="0C11FF19" w:rsidR="001634DA" w:rsidRDefault="001634DA" w:rsidP="001634DA">
            <w:pPr>
              <w:spacing w:after="160" w:line="259" w:lineRule="auto"/>
              <w:jc w:val="left"/>
              <w:rPr>
                <w:ins w:id="116" w:author="Trung Nguyễn" w:date="2023-04-03T21:56:00Z"/>
                <w:rFonts w:eastAsiaTheme="majorEastAsia" w:cstheme="majorBidi"/>
                <w:bCs/>
                <w:szCs w:val="32"/>
              </w:rPr>
            </w:pPr>
            <w:ins w:id="117" w:author="Trung Nguyễn" w:date="2023-04-03T21:57:00Z">
              <w:r>
                <w:rPr>
                  <w:rFonts w:eastAsiaTheme="majorEastAsia" w:cstheme="majorBidi"/>
                  <w:bCs/>
                  <w:szCs w:val="32"/>
                </w:rPr>
                <w:t>MSSV:</w:t>
              </w:r>
            </w:ins>
            <w:ins w:id="118" w:author="Trung Nguyễn" w:date="2023-04-03T21:58:00Z">
              <w:r>
                <w:rPr>
                  <w:rFonts w:eastAsiaTheme="majorEastAsia" w:cstheme="majorBidi"/>
                  <w:bCs/>
                  <w:szCs w:val="32"/>
                </w:rPr>
                <w:t xml:space="preserve"> </w:t>
              </w:r>
            </w:ins>
            <w:ins w:id="119" w:author="Trung Nguyễn" w:date="2023-04-03T22:03:00Z">
              <w:r w:rsidR="003C7284" w:rsidRPr="003C7284">
                <w:rPr>
                  <w:rFonts w:eastAsiaTheme="majorEastAsia" w:cstheme="majorBidi"/>
                  <w:bCs/>
                  <w:szCs w:val="32"/>
                </w:rPr>
                <w:t>2011063506</w:t>
              </w:r>
            </w:ins>
          </w:p>
        </w:tc>
        <w:tc>
          <w:tcPr>
            <w:tcW w:w="1985" w:type="dxa"/>
            <w:vAlign w:val="center"/>
            <w:tcPrChange w:id="120" w:author="Trung Nguyễn" w:date="2023-04-03T22:01:00Z">
              <w:tcPr>
                <w:tcW w:w="0" w:type="auto"/>
                <w:vAlign w:val="center"/>
              </w:tcPr>
            </w:tcPrChange>
          </w:tcPr>
          <w:p w14:paraId="32FC9F93" w14:textId="05C7429C" w:rsidR="001634DA" w:rsidRDefault="001634DA" w:rsidP="001634DA">
            <w:pPr>
              <w:spacing w:after="160" w:line="259" w:lineRule="auto"/>
              <w:jc w:val="left"/>
              <w:rPr>
                <w:ins w:id="121" w:author="Trung Nguyễn" w:date="2023-04-03T21:56:00Z"/>
                <w:rFonts w:eastAsiaTheme="majorEastAsia" w:cstheme="majorBidi"/>
                <w:bCs/>
                <w:szCs w:val="32"/>
              </w:rPr>
            </w:pPr>
            <w:proofErr w:type="spellStart"/>
            <w:ins w:id="122" w:author="Trung Nguyễn" w:date="2023-04-03T21:58:00Z">
              <w:r>
                <w:rPr>
                  <w:rFonts w:eastAsiaTheme="majorEastAsia" w:cstheme="majorBidi"/>
                  <w:bCs/>
                  <w:szCs w:val="32"/>
                </w:rPr>
                <w:t>Lớp</w:t>
              </w:r>
              <w:proofErr w:type="spellEnd"/>
              <w:r>
                <w:rPr>
                  <w:rFonts w:eastAsiaTheme="majorEastAsia" w:cstheme="majorBidi"/>
                  <w:bCs/>
                  <w:szCs w:val="32"/>
                </w:rPr>
                <w:t>: 20DTHB2</w:t>
              </w:r>
            </w:ins>
          </w:p>
        </w:tc>
      </w:tr>
      <w:tr w:rsidR="00361DBD" w14:paraId="7AC84092" w14:textId="77777777" w:rsidTr="00361DBD">
        <w:trPr>
          <w:ins w:id="123" w:author="Trung Nguyễn" w:date="2023-04-03T21:56:00Z"/>
        </w:trPr>
        <w:tc>
          <w:tcPr>
            <w:tcW w:w="3119" w:type="dxa"/>
            <w:vAlign w:val="center"/>
            <w:tcPrChange w:id="124" w:author="Trung Nguyễn" w:date="2023-04-03T22:01:00Z">
              <w:tcPr>
                <w:tcW w:w="0" w:type="auto"/>
                <w:vAlign w:val="center"/>
              </w:tcPr>
            </w:tcPrChange>
          </w:tcPr>
          <w:p w14:paraId="4BF851D2" w14:textId="0D72F80F" w:rsidR="001634DA" w:rsidRDefault="001634DA" w:rsidP="001634DA">
            <w:pPr>
              <w:spacing w:after="160" w:line="259" w:lineRule="auto"/>
              <w:jc w:val="left"/>
              <w:rPr>
                <w:ins w:id="125" w:author="Trung Nguyễn" w:date="2023-04-03T21:56:00Z"/>
                <w:rFonts w:eastAsiaTheme="majorEastAsia" w:cstheme="majorBidi"/>
                <w:bCs/>
                <w:szCs w:val="32"/>
              </w:rPr>
            </w:pPr>
            <w:proofErr w:type="spellStart"/>
            <w:ins w:id="126" w:author="Trung Nguyễn" w:date="2023-04-03T21:57:00Z">
              <w:r>
                <w:rPr>
                  <w:rFonts w:eastAsiaTheme="majorEastAsia" w:cstheme="majorBidi"/>
                  <w:bCs/>
                  <w:szCs w:val="32"/>
                </w:rPr>
                <w:t>Nguyễn</w:t>
              </w:r>
              <w:proofErr w:type="spellEnd"/>
              <w:r>
                <w:rPr>
                  <w:rFonts w:eastAsiaTheme="majorEastAsia" w:cstheme="majorBidi"/>
                  <w:bCs/>
                  <w:szCs w:val="32"/>
                </w:rPr>
                <w:t xml:space="preserve"> </w:t>
              </w:r>
              <w:proofErr w:type="spellStart"/>
              <w:r>
                <w:rPr>
                  <w:rFonts w:eastAsiaTheme="majorEastAsia" w:cstheme="majorBidi"/>
                  <w:bCs/>
                  <w:szCs w:val="32"/>
                </w:rPr>
                <w:t>Quốc</w:t>
              </w:r>
              <w:proofErr w:type="spellEnd"/>
              <w:r>
                <w:rPr>
                  <w:rFonts w:eastAsiaTheme="majorEastAsia" w:cstheme="majorBidi"/>
                  <w:bCs/>
                  <w:szCs w:val="32"/>
                </w:rPr>
                <w:t xml:space="preserve"> </w:t>
              </w:r>
              <w:proofErr w:type="spellStart"/>
              <w:r>
                <w:rPr>
                  <w:rFonts w:eastAsiaTheme="majorEastAsia" w:cstheme="majorBidi"/>
                  <w:bCs/>
                  <w:szCs w:val="32"/>
                </w:rPr>
                <w:t>Trung</w:t>
              </w:r>
            </w:ins>
            <w:proofErr w:type="spellEnd"/>
          </w:p>
        </w:tc>
        <w:tc>
          <w:tcPr>
            <w:tcW w:w="2551" w:type="dxa"/>
            <w:vAlign w:val="center"/>
            <w:tcPrChange w:id="127" w:author="Trung Nguyễn" w:date="2023-04-03T22:01:00Z">
              <w:tcPr>
                <w:tcW w:w="0" w:type="auto"/>
                <w:vAlign w:val="center"/>
              </w:tcPr>
            </w:tcPrChange>
          </w:tcPr>
          <w:p w14:paraId="1067BBFC" w14:textId="1306CD56" w:rsidR="001634DA" w:rsidRDefault="001634DA" w:rsidP="001634DA">
            <w:pPr>
              <w:spacing w:after="160" w:line="259" w:lineRule="auto"/>
              <w:jc w:val="left"/>
              <w:rPr>
                <w:ins w:id="128" w:author="Trung Nguyễn" w:date="2023-04-03T21:56:00Z"/>
                <w:rFonts w:eastAsiaTheme="majorEastAsia" w:cstheme="majorBidi"/>
                <w:bCs/>
                <w:szCs w:val="32"/>
              </w:rPr>
            </w:pPr>
            <w:ins w:id="129" w:author="Trung Nguyễn" w:date="2023-04-03T21:57:00Z">
              <w:r>
                <w:rPr>
                  <w:rFonts w:eastAsiaTheme="majorEastAsia" w:cstheme="majorBidi"/>
                  <w:bCs/>
                  <w:szCs w:val="32"/>
                </w:rPr>
                <w:t>MSSV: 2011061204</w:t>
              </w:r>
            </w:ins>
          </w:p>
        </w:tc>
        <w:tc>
          <w:tcPr>
            <w:tcW w:w="1985" w:type="dxa"/>
            <w:vAlign w:val="center"/>
            <w:tcPrChange w:id="130" w:author="Trung Nguyễn" w:date="2023-04-03T22:01:00Z">
              <w:tcPr>
                <w:tcW w:w="0" w:type="auto"/>
                <w:vAlign w:val="center"/>
              </w:tcPr>
            </w:tcPrChange>
          </w:tcPr>
          <w:p w14:paraId="76A36C17" w14:textId="164B90B7" w:rsidR="001634DA" w:rsidRDefault="001634DA" w:rsidP="001634DA">
            <w:pPr>
              <w:spacing w:after="160" w:line="259" w:lineRule="auto"/>
              <w:jc w:val="left"/>
              <w:rPr>
                <w:ins w:id="131" w:author="Trung Nguyễn" w:date="2023-04-03T21:56:00Z"/>
                <w:rFonts w:eastAsiaTheme="majorEastAsia" w:cstheme="majorBidi"/>
                <w:bCs/>
                <w:szCs w:val="32"/>
              </w:rPr>
            </w:pPr>
            <w:proofErr w:type="spellStart"/>
            <w:ins w:id="132" w:author="Trung Nguyễn" w:date="2023-04-03T21:58:00Z">
              <w:r>
                <w:rPr>
                  <w:rFonts w:eastAsiaTheme="majorEastAsia" w:cstheme="majorBidi"/>
                  <w:bCs/>
                  <w:szCs w:val="32"/>
                </w:rPr>
                <w:t>Lớp</w:t>
              </w:r>
              <w:proofErr w:type="spellEnd"/>
              <w:r>
                <w:rPr>
                  <w:rFonts w:eastAsiaTheme="majorEastAsia" w:cstheme="majorBidi"/>
                  <w:bCs/>
                  <w:szCs w:val="32"/>
                </w:rPr>
                <w:t>: 20DTHB2</w:t>
              </w:r>
            </w:ins>
          </w:p>
        </w:tc>
      </w:tr>
    </w:tbl>
    <w:p w14:paraId="19A71732" w14:textId="7336C988" w:rsidR="00B26A38" w:rsidRPr="001634DA" w:rsidRDefault="00B26A38" w:rsidP="00B26A38">
      <w:pPr>
        <w:spacing w:after="160" w:line="259" w:lineRule="auto"/>
        <w:jc w:val="left"/>
        <w:rPr>
          <w:ins w:id="133" w:author="Trung Nguyễn" w:date="2023-04-03T21:49:00Z"/>
          <w:rFonts w:eastAsiaTheme="majorEastAsia" w:cstheme="majorBidi"/>
          <w:bCs/>
          <w:szCs w:val="32"/>
          <w:rPrChange w:id="134" w:author="Trung Nguyễn" w:date="2023-04-03T21:56:00Z">
            <w:rPr>
              <w:ins w:id="135" w:author="Trung Nguyễn" w:date="2023-04-03T21:49:00Z"/>
              <w:rFonts w:eastAsiaTheme="majorEastAsia" w:cstheme="majorBidi"/>
              <w:b/>
              <w:szCs w:val="32"/>
            </w:rPr>
          </w:rPrChange>
        </w:rPr>
      </w:pPr>
    </w:p>
    <w:p w14:paraId="6B6B46F7" w14:textId="396A08F1" w:rsidR="00B26A38" w:rsidRDefault="00B26A38" w:rsidP="00B26A38">
      <w:pPr>
        <w:spacing w:after="160" w:line="259" w:lineRule="auto"/>
        <w:jc w:val="left"/>
        <w:rPr>
          <w:ins w:id="136" w:author="Trung Nguyễn" w:date="2023-04-03T21:49:00Z"/>
          <w:rFonts w:eastAsiaTheme="majorEastAsia" w:cstheme="majorBidi"/>
          <w:b/>
          <w:szCs w:val="32"/>
        </w:rPr>
      </w:pPr>
    </w:p>
    <w:p w14:paraId="33E5E23D" w14:textId="742C55CD" w:rsidR="00B26A38" w:rsidRDefault="00B26A38" w:rsidP="00B26A38">
      <w:pPr>
        <w:spacing w:after="160" w:line="259" w:lineRule="auto"/>
        <w:jc w:val="left"/>
        <w:rPr>
          <w:ins w:id="137" w:author="Trung Nguyễn" w:date="2023-04-03T21:49:00Z"/>
          <w:rFonts w:eastAsiaTheme="majorEastAsia" w:cstheme="majorBidi"/>
          <w:b/>
          <w:szCs w:val="32"/>
        </w:rPr>
      </w:pPr>
    </w:p>
    <w:p w14:paraId="63E48AD6" w14:textId="00C75E62" w:rsidR="00B26A38" w:rsidRDefault="00B26A38" w:rsidP="00B26A38">
      <w:pPr>
        <w:spacing w:after="160" w:line="259" w:lineRule="auto"/>
        <w:jc w:val="left"/>
        <w:rPr>
          <w:ins w:id="138" w:author="Trung Nguyễn" w:date="2023-04-03T21:49:00Z"/>
          <w:rFonts w:eastAsiaTheme="majorEastAsia" w:cstheme="majorBidi"/>
          <w:b/>
          <w:szCs w:val="32"/>
        </w:rPr>
      </w:pPr>
    </w:p>
    <w:p w14:paraId="7B7C7777" w14:textId="59A67ACD" w:rsidR="00B26A38" w:rsidRDefault="00B26A38" w:rsidP="00B26A38">
      <w:pPr>
        <w:spacing w:after="160" w:line="259" w:lineRule="auto"/>
        <w:jc w:val="left"/>
        <w:rPr>
          <w:ins w:id="139" w:author="Trung Nguyễn" w:date="2023-04-03T21:49:00Z"/>
          <w:rFonts w:eastAsiaTheme="majorEastAsia" w:cstheme="majorBidi"/>
          <w:b/>
          <w:szCs w:val="32"/>
        </w:rPr>
      </w:pPr>
    </w:p>
    <w:p w14:paraId="62C1F8D7" w14:textId="1029CC8E" w:rsidR="00B26A38" w:rsidRDefault="00B26A38" w:rsidP="00B26A38">
      <w:pPr>
        <w:spacing w:after="160" w:line="259" w:lineRule="auto"/>
        <w:jc w:val="left"/>
        <w:rPr>
          <w:ins w:id="140" w:author="Trung Nguyễn" w:date="2023-04-03T21:49:00Z"/>
          <w:rFonts w:eastAsiaTheme="majorEastAsia" w:cstheme="majorBidi"/>
          <w:b/>
          <w:szCs w:val="32"/>
        </w:rPr>
      </w:pPr>
    </w:p>
    <w:p w14:paraId="2E99236D" w14:textId="39C8B8AB" w:rsidR="00B26A38" w:rsidRDefault="00B26A38" w:rsidP="00B26A38">
      <w:pPr>
        <w:spacing w:after="160" w:line="259" w:lineRule="auto"/>
        <w:jc w:val="left"/>
        <w:rPr>
          <w:ins w:id="141" w:author="Trung Nguyễn" w:date="2023-04-03T21:49:00Z"/>
          <w:rFonts w:eastAsiaTheme="majorEastAsia" w:cstheme="majorBidi"/>
          <w:b/>
          <w:szCs w:val="32"/>
        </w:rPr>
      </w:pPr>
    </w:p>
    <w:p w14:paraId="64615900" w14:textId="11C3929E" w:rsidR="00B26A38" w:rsidRDefault="00B26A38" w:rsidP="00B26A38">
      <w:pPr>
        <w:spacing w:after="160" w:line="259" w:lineRule="auto"/>
        <w:jc w:val="left"/>
        <w:rPr>
          <w:ins w:id="142" w:author="Trung Nguyễn" w:date="2023-04-03T21:49:00Z"/>
          <w:rFonts w:eastAsiaTheme="majorEastAsia" w:cstheme="majorBidi"/>
          <w:b/>
          <w:szCs w:val="32"/>
        </w:rPr>
      </w:pPr>
    </w:p>
    <w:p w14:paraId="16DC8121" w14:textId="7CB29A66" w:rsidR="00B26A38" w:rsidRDefault="00B26A38" w:rsidP="00B26A38">
      <w:pPr>
        <w:spacing w:after="160" w:line="259" w:lineRule="auto"/>
        <w:jc w:val="left"/>
        <w:rPr>
          <w:ins w:id="143" w:author="Trung Nguyễn" w:date="2023-04-03T21:49:00Z"/>
          <w:rFonts w:eastAsiaTheme="majorEastAsia" w:cstheme="majorBidi"/>
          <w:b/>
          <w:szCs w:val="32"/>
        </w:rPr>
      </w:pPr>
    </w:p>
    <w:p w14:paraId="6ADA3B08" w14:textId="5745997A" w:rsidR="00B26A38" w:rsidRPr="00B26EF0" w:rsidRDefault="00B26EF0">
      <w:pPr>
        <w:spacing w:after="160" w:line="259" w:lineRule="auto"/>
        <w:jc w:val="center"/>
        <w:rPr>
          <w:ins w:id="144" w:author="Trung Nguyễn" w:date="2023-04-03T21:49:00Z"/>
          <w:rFonts w:eastAsiaTheme="majorEastAsia" w:cstheme="majorBidi"/>
          <w:bCs/>
          <w:szCs w:val="32"/>
          <w:rPrChange w:id="145" w:author="Trung Nguyễn" w:date="2023-04-03T21:59:00Z">
            <w:rPr>
              <w:ins w:id="146" w:author="Trung Nguyễn" w:date="2023-04-03T21:49:00Z"/>
              <w:rFonts w:eastAsiaTheme="majorEastAsia" w:cstheme="majorBidi"/>
              <w:b/>
              <w:szCs w:val="32"/>
            </w:rPr>
          </w:rPrChange>
        </w:rPr>
        <w:pPrChange w:id="147" w:author="Trung Nguyễn" w:date="2023-04-03T21:59:00Z">
          <w:pPr>
            <w:spacing w:after="160" w:line="259" w:lineRule="auto"/>
            <w:jc w:val="left"/>
          </w:pPr>
        </w:pPrChange>
      </w:pPr>
      <w:ins w:id="148" w:author="Trung Nguyễn" w:date="2023-04-03T21:59:00Z">
        <w:r w:rsidRPr="00B26EF0">
          <w:rPr>
            <w:rFonts w:eastAsiaTheme="majorEastAsia" w:cstheme="majorBidi"/>
            <w:bCs/>
            <w:szCs w:val="32"/>
            <w:rPrChange w:id="149" w:author="Trung Nguyễn" w:date="2023-04-03T21:59:00Z">
              <w:rPr>
                <w:rFonts w:eastAsiaTheme="majorEastAsia" w:cstheme="majorBidi"/>
                <w:b/>
                <w:szCs w:val="32"/>
              </w:rPr>
            </w:rPrChange>
          </w:rPr>
          <w:t xml:space="preserve">TP. </w:t>
        </w:r>
        <w:proofErr w:type="spellStart"/>
        <w:r w:rsidRPr="00B26EF0">
          <w:rPr>
            <w:rFonts w:eastAsiaTheme="majorEastAsia" w:cstheme="majorBidi"/>
            <w:bCs/>
            <w:szCs w:val="32"/>
            <w:rPrChange w:id="150" w:author="Trung Nguyễn" w:date="2023-04-03T21:59:00Z">
              <w:rPr>
                <w:rFonts w:eastAsiaTheme="majorEastAsia" w:cstheme="majorBidi"/>
                <w:b/>
                <w:szCs w:val="32"/>
              </w:rPr>
            </w:rPrChange>
          </w:rPr>
          <w:t>Hồ</w:t>
        </w:r>
        <w:proofErr w:type="spellEnd"/>
        <w:r w:rsidRPr="00B26EF0">
          <w:rPr>
            <w:rFonts w:eastAsiaTheme="majorEastAsia" w:cstheme="majorBidi"/>
            <w:bCs/>
            <w:szCs w:val="32"/>
            <w:rPrChange w:id="151" w:author="Trung Nguyễn" w:date="2023-04-03T21:59:00Z">
              <w:rPr>
                <w:rFonts w:eastAsiaTheme="majorEastAsia" w:cstheme="majorBidi"/>
                <w:b/>
                <w:szCs w:val="32"/>
              </w:rPr>
            </w:rPrChange>
          </w:rPr>
          <w:t xml:space="preserve"> </w:t>
        </w:r>
        <w:proofErr w:type="spellStart"/>
        <w:r w:rsidRPr="00B26EF0">
          <w:rPr>
            <w:rFonts w:eastAsiaTheme="majorEastAsia" w:cstheme="majorBidi"/>
            <w:bCs/>
            <w:szCs w:val="32"/>
            <w:rPrChange w:id="152" w:author="Trung Nguyễn" w:date="2023-04-03T21:59:00Z">
              <w:rPr>
                <w:rFonts w:eastAsiaTheme="majorEastAsia" w:cstheme="majorBidi"/>
                <w:b/>
                <w:szCs w:val="32"/>
              </w:rPr>
            </w:rPrChange>
          </w:rPr>
          <w:t>Chí</w:t>
        </w:r>
        <w:proofErr w:type="spellEnd"/>
        <w:r w:rsidRPr="00B26EF0">
          <w:rPr>
            <w:rFonts w:eastAsiaTheme="majorEastAsia" w:cstheme="majorBidi"/>
            <w:bCs/>
            <w:szCs w:val="32"/>
            <w:rPrChange w:id="153" w:author="Trung Nguyễn" w:date="2023-04-03T21:59:00Z">
              <w:rPr>
                <w:rFonts w:eastAsiaTheme="majorEastAsia" w:cstheme="majorBidi"/>
                <w:b/>
                <w:szCs w:val="32"/>
              </w:rPr>
            </w:rPrChange>
          </w:rPr>
          <w:t xml:space="preserve"> Minh, </w:t>
        </w:r>
        <w:proofErr w:type="spellStart"/>
        <w:r w:rsidRPr="00B26EF0">
          <w:rPr>
            <w:rFonts w:eastAsiaTheme="majorEastAsia" w:cstheme="majorBidi"/>
            <w:bCs/>
            <w:szCs w:val="32"/>
            <w:rPrChange w:id="154" w:author="Trung Nguyễn" w:date="2023-04-03T21:59:00Z">
              <w:rPr>
                <w:rFonts w:eastAsiaTheme="majorEastAsia" w:cstheme="majorBidi"/>
                <w:b/>
                <w:szCs w:val="32"/>
              </w:rPr>
            </w:rPrChange>
          </w:rPr>
          <w:t>năm</w:t>
        </w:r>
        <w:proofErr w:type="spellEnd"/>
        <w:r w:rsidRPr="00B26EF0">
          <w:rPr>
            <w:rFonts w:eastAsiaTheme="majorEastAsia" w:cstheme="majorBidi"/>
            <w:bCs/>
            <w:szCs w:val="32"/>
            <w:rPrChange w:id="155" w:author="Trung Nguyễn" w:date="2023-04-03T21:59:00Z">
              <w:rPr>
                <w:rFonts w:eastAsiaTheme="majorEastAsia" w:cstheme="majorBidi"/>
                <w:b/>
                <w:szCs w:val="32"/>
              </w:rPr>
            </w:rPrChange>
          </w:rPr>
          <w:t xml:space="preserve"> 2023</w:t>
        </w:r>
      </w:ins>
    </w:p>
    <w:p w14:paraId="67CC4626" w14:textId="77777777" w:rsidR="00DE6030" w:rsidRPr="00EE187C" w:rsidRDefault="00DE6030" w:rsidP="00EE187C">
      <w:pPr>
        <w:jc w:val="center"/>
        <w:outlineLvl w:val="0"/>
        <w:rPr>
          <w:rFonts w:eastAsiaTheme="majorEastAsia" w:cstheme="majorBidi"/>
          <w:b/>
          <w:szCs w:val="32"/>
        </w:rPr>
      </w:pPr>
      <w:bookmarkStart w:id="156" w:name="_Toc131493800"/>
      <w:r w:rsidRPr="00EE187C">
        <w:rPr>
          <w:rFonts w:eastAsiaTheme="majorEastAsia" w:cstheme="majorBidi"/>
          <w:b/>
          <w:szCs w:val="32"/>
        </w:rPr>
        <w:lastRenderedPageBreak/>
        <w:t>LỜI CAM ĐOAN</w:t>
      </w:r>
      <w:bookmarkEnd w:id="156"/>
    </w:p>
    <w:p w14:paraId="23CBDA02" w14:textId="77777777" w:rsidR="004C5B11" w:rsidRPr="00D4303D" w:rsidRDefault="004C5B11" w:rsidP="004C5B11">
      <w:pPr>
        <w:tabs>
          <w:tab w:val="right" w:leader="dot" w:pos="8910"/>
        </w:tabs>
        <w:spacing w:after="160" w:line="259" w:lineRule="auto"/>
        <w:jc w:val="left"/>
        <w:rPr>
          <w:ins w:id="157" w:author="Dong Trieu" w:date="2023-04-03T23:14:00Z"/>
          <w:noProof/>
          <w:lang w:val="vi-VN"/>
        </w:rPr>
      </w:pPr>
      <w:ins w:id="158" w:author="Dong Trieu" w:date="2023-04-03T23:14:00Z">
        <w:r w:rsidRPr="00D4303D">
          <w:rPr>
            <w:noProof/>
            <w:lang w:val="vi-VN"/>
          </w:rPr>
          <w:t>Nhằm đảm bảo tính trung thực, những lời sau đây đều là sự thật và Nhóm em sẽ chịu hoàn toàn mọi trách nhiệm nếu như phát hiện sai phạm:</w:t>
        </w:r>
      </w:ins>
    </w:p>
    <w:p w14:paraId="5E7737D2" w14:textId="03C42AC9" w:rsidR="004C5B11" w:rsidRPr="000952E0" w:rsidRDefault="000952E0">
      <w:pPr>
        <w:tabs>
          <w:tab w:val="right" w:leader="dot" w:pos="8910"/>
        </w:tabs>
        <w:spacing w:after="160" w:line="259" w:lineRule="auto"/>
        <w:ind w:left="360"/>
        <w:jc w:val="left"/>
        <w:rPr>
          <w:ins w:id="159" w:author="Dong Trieu" w:date="2023-04-03T23:14:00Z"/>
          <w:noProof/>
          <w:lang w:val="vi-VN"/>
          <w:rPrChange w:id="160" w:author="Dong Trieu" w:date="2023-04-03T23:17:00Z">
            <w:rPr>
              <w:ins w:id="161" w:author="Dong Trieu" w:date="2023-04-03T23:14:00Z"/>
              <w:noProof/>
              <w:lang w:val="vi-VN"/>
            </w:rPr>
          </w:rPrChange>
        </w:rPr>
        <w:pPrChange w:id="162" w:author="Dong Trieu" w:date="2023-04-03T23:17:00Z">
          <w:pPr>
            <w:pStyle w:val="Muc1"/>
            <w:numPr>
              <w:numId w:val="39"/>
            </w:numPr>
            <w:tabs>
              <w:tab w:val="right" w:leader="dot" w:pos="8910"/>
            </w:tabs>
            <w:spacing w:after="160" w:line="259" w:lineRule="auto"/>
            <w:ind w:left="720"/>
            <w:jc w:val="left"/>
          </w:pPr>
        </w:pPrChange>
      </w:pPr>
      <w:bookmarkStart w:id="163" w:name="_Toc131456189"/>
      <w:ins w:id="164" w:author="Dong Trieu" w:date="2023-04-03T23:17:00Z">
        <w:r>
          <w:rPr>
            <w:bCs/>
            <w:noProof/>
          </w:rPr>
          <w:t xml:space="preserve">- </w:t>
        </w:r>
      </w:ins>
      <w:ins w:id="165" w:author="Dong Trieu" w:date="2023-04-03T23:14:00Z">
        <w:r w:rsidR="004C5B11" w:rsidRPr="000952E0">
          <w:rPr>
            <w:bCs/>
            <w:noProof/>
            <w:lang w:val="vi-VN"/>
            <w:rPrChange w:id="166" w:author="Dong Trieu" w:date="2023-04-03T23:17:00Z">
              <w:rPr>
                <w:noProof/>
                <w:lang w:val="vi-VN"/>
              </w:rPr>
            </w:rPrChange>
          </w:rPr>
          <w:t>Mọi nội dung thực hiện trong đồ án đều là do Nhóm tự thiết kế và thực hiện.</w:t>
        </w:r>
        <w:bookmarkEnd w:id="163"/>
      </w:ins>
    </w:p>
    <w:p w14:paraId="1EA55CDE" w14:textId="17AA243C" w:rsidR="004C5B11" w:rsidRPr="000952E0" w:rsidRDefault="000952E0">
      <w:pPr>
        <w:tabs>
          <w:tab w:val="right" w:leader="dot" w:pos="8910"/>
        </w:tabs>
        <w:spacing w:after="160" w:line="259" w:lineRule="auto"/>
        <w:ind w:left="360"/>
        <w:jc w:val="left"/>
        <w:rPr>
          <w:ins w:id="167" w:author="Dong Trieu" w:date="2023-04-03T23:14:00Z"/>
          <w:noProof/>
          <w:lang w:val="vi-VN"/>
          <w:rPrChange w:id="168" w:author="Dong Trieu" w:date="2023-04-03T23:17:00Z">
            <w:rPr>
              <w:ins w:id="169" w:author="Dong Trieu" w:date="2023-04-03T23:14:00Z"/>
              <w:noProof/>
              <w:lang w:val="vi-VN"/>
            </w:rPr>
          </w:rPrChange>
        </w:rPr>
        <w:pPrChange w:id="170" w:author="Dong Trieu" w:date="2023-04-03T23:17:00Z">
          <w:pPr>
            <w:pStyle w:val="Muc1"/>
            <w:numPr>
              <w:numId w:val="39"/>
            </w:numPr>
            <w:tabs>
              <w:tab w:val="right" w:leader="dot" w:pos="8910"/>
            </w:tabs>
            <w:spacing w:after="160" w:line="259" w:lineRule="auto"/>
            <w:ind w:left="720"/>
            <w:jc w:val="left"/>
          </w:pPr>
        </w:pPrChange>
      </w:pPr>
      <w:bookmarkStart w:id="171" w:name="_Toc131456190"/>
      <w:ins w:id="172" w:author="Dong Trieu" w:date="2023-04-03T23:17:00Z">
        <w:r>
          <w:rPr>
            <w:bCs/>
            <w:noProof/>
          </w:rPr>
          <w:t xml:space="preserve">- </w:t>
        </w:r>
      </w:ins>
      <w:ins w:id="173" w:author="Dong Trieu" w:date="2023-04-03T23:14:00Z">
        <w:r w:rsidR="004C5B11" w:rsidRPr="000952E0">
          <w:rPr>
            <w:bCs/>
            <w:noProof/>
            <w:lang w:val="vi-VN"/>
            <w:rPrChange w:id="174" w:author="Dong Trieu" w:date="2023-04-03T23:17:00Z">
              <w:rPr>
                <w:noProof/>
                <w:lang w:val="vi-VN"/>
              </w:rPr>
            </w:rPrChange>
          </w:rPr>
          <w:t>Ngoại trừ giao diện, mọi chức năng đều là Nhóm tự nghiên cứu và thực hiện không download từ bất cứ nguồn nào trên mạng.</w:t>
        </w:r>
        <w:bookmarkEnd w:id="171"/>
      </w:ins>
    </w:p>
    <w:p w14:paraId="48E86180" w14:textId="77777777" w:rsidR="004C5B11" w:rsidRPr="00D4303D" w:rsidRDefault="004C5B11" w:rsidP="004C5B11">
      <w:pPr>
        <w:rPr>
          <w:ins w:id="175" w:author="Dong Trieu" w:date="2023-04-03T23:14:00Z"/>
          <w:b/>
          <w:noProof/>
          <w:lang w:val="vi-VN"/>
        </w:rPr>
      </w:pPr>
      <w:ins w:id="176" w:author="Dong Trieu" w:date="2023-04-03T23:14:00Z">
        <w:r w:rsidRPr="00D4303D">
          <w:rPr>
            <w:noProof/>
            <w:lang w:val="vi-VN"/>
          </w:rPr>
          <w:t>Nhóm chúng em xin chịu hoàn toàn trách nhiệm nếu phát hiện bất cứ source code nào giống với chúng em.</w:t>
        </w:r>
      </w:ins>
    </w:p>
    <w:p w14:paraId="22AC1B37" w14:textId="04EE7348" w:rsidR="00DE6030" w:rsidDel="004C5B11" w:rsidRDefault="00DE6030" w:rsidP="00DE6030">
      <w:pPr>
        <w:tabs>
          <w:tab w:val="right" w:leader="dot" w:pos="8910"/>
        </w:tabs>
        <w:spacing w:after="160" w:line="259" w:lineRule="auto"/>
        <w:jc w:val="left"/>
        <w:rPr>
          <w:del w:id="177" w:author="Dong Trieu" w:date="2023-04-03T23:14:00Z"/>
        </w:rPr>
      </w:pPr>
      <w:del w:id="178" w:author="Dong Trieu" w:date="2023-04-03T23:14:00Z">
        <w:r w:rsidDel="004C5B11">
          <w:tab/>
        </w:r>
      </w:del>
    </w:p>
    <w:p w14:paraId="3F9CC6AD" w14:textId="25975552" w:rsidR="00DE6030" w:rsidDel="004C5B11" w:rsidRDefault="00DE6030" w:rsidP="00DE6030">
      <w:pPr>
        <w:tabs>
          <w:tab w:val="right" w:leader="dot" w:pos="8910"/>
        </w:tabs>
        <w:spacing w:after="160" w:line="259" w:lineRule="auto"/>
        <w:jc w:val="left"/>
        <w:rPr>
          <w:del w:id="179" w:author="Dong Trieu" w:date="2023-04-03T23:14:00Z"/>
        </w:rPr>
      </w:pPr>
      <w:del w:id="180" w:author="Dong Trieu" w:date="2023-04-03T23:14:00Z">
        <w:r w:rsidDel="004C5B11">
          <w:tab/>
        </w:r>
      </w:del>
    </w:p>
    <w:p w14:paraId="7C7EAF70" w14:textId="52FAD4FA" w:rsidR="00DE6030" w:rsidDel="004C5B11" w:rsidRDefault="00DE6030" w:rsidP="00DE6030">
      <w:pPr>
        <w:tabs>
          <w:tab w:val="right" w:leader="dot" w:pos="8910"/>
        </w:tabs>
        <w:spacing w:after="160" w:line="259" w:lineRule="auto"/>
        <w:jc w:val="left"/>
        <w:rPr>
          <w:del w:id="181" w:author="Dong Trieu" w:date="2023-04-03T23:14:00Z"/>
        </w:rPr>
      </w:pPr>
      <w:del w:id="182" w:author="Dong Trieu" w:date="2023-04-03T23:14:00Z">
        <w:r w:rsidDel="004C5B11">
          <w:tab/>
        </w:r>
      </w:del>
    </w:p>
    <w:p w14:paraId="231D5EAA" w14:textId="7509B157" w:rsidR="00DE6030" w:rsidDel="004C5B11" w:rsidRDefault="00DE6030" w:rsidP="00DE6030">
      <w:pPr>
        <w:tabs>
          <w:tab w:val="right" w:leader="dot" w:pos="8910"/>
        </w:tabs>
        <w:spacing w:after="160" w:line="259" w:lineRule="auto"/>
        <w:jc w:val="left"/>
        <w:rPr>
          <w:del w:id="183" w:author="Dong Trieu" w:date="2023-04-03T23:14:00Z"/>
        </w:rPr>
      </w:pPr>
      <w:del w:id="184" w:author="Dong Trieu" w:date="2023-04-03T23:14:00Z">
        <w:r w:rsidDel="004C5B11">
          <w:tab/>
        </w:r>
      </w:del>
    </w:p>
    <w:p w14:paraId="38C566B7" w14:textId="6B7C9DBD" w:rsidR="00DE6030" w:rsidDel="004C5B11" w:rsidRDefault="00DE6030" w:rsidP="00DE6030">
      <w:pPr>
        <w:tabs>
          <w:tab w:val="right" w:leader="dot" w:pos="8910"/>
        </w:tabs>
        <w:spacing w:after="160" w:line="259" w:lineRule="auto"/>
        <w:jc w:val="left"/>
        <w:rPr>
          <w:del w:id="185" w:author="Dong Trieu" w:date="2023-04-03T23:14:00Z"/>
        </w:rPr>
      </w:pPr>
      <w:del w:id="186" w:author="Dong Trieu" w:date="2023-04-03T23:14:00Z">
        <w:r w:rsidDel="004C5B11">
          <w:tab/>
        </w:r>
      </w:del>
    </w:p>
    <w:p w14:paraId="080254D9" w14:textId="2017C1E6" w:rsidR="00DE6030" w:rsidDel="004C5B11" w:rsidRDefault="00DE6030" w:rsidP="00DE6030">
      <w:pPr>
        <w:tabs>
          <w:tab w:val="right" w:leader="dot" w:pos="8910"/>
        </w:tabs>
        <w:spacing w:after="160" w:line="259" w:lineRule="auto"/>
        <w:jc w:val="left"/>
        <w:rPr>
          <w:del w:id="187" w:author="Dong Trieu" w:date="2023-04-03T23:14:00Z"/>
        </w:rPr>
      </w:pPr>
      <w:del w:id="188" w:author="Dong Trieu" w:date="2023-04-03T23:14:00Z">
        <w:r w:rsidDel="004C5B11">
          <w:tab/>
        </w:r>
      </w:del>
    </w:p>
    <w:p w14:paraId="5C7DBE8E" w14:textId="38233C28" w:rsidR="00DE6030" w:rsidDel="004C5B11" w:rsidRDefault="00DE6030" w:rsidP="00DE6030">
      <w:pPr>
        <w:tabs>
          <w:tab w:val="right" w:leader="dot" w:pos="8910"/>
        </w:tabs>
        <w:spacing w:after="160" w:line="259" w:lineRule="auto"/>
        <w:jc w:val="left"/>
        <w:rPr>
          <w:del w:id="189" w:author="Dong Trieu" w:date="2023-04-03T23:14:00Z"/>
        </w:rPr>
      </w:pPr>
      <w:del w:id="190" w:author="Dong Trieu" w:date="2023-04-03T23:14:00Z">
        <w:r w:rsidDel="004C5B11">
          <w:tab/>
        </w:r>
      </w:del>
    </w:p>
    <w:p w14:paraId="5F04307D" w14:textId="1436AD83" w:rsidR="00DE6030" w:rsidDel="004C5B11" w:rsidRDefault="00DE6030" w:rsidP="00DE6030">
      <w:pPr>
        <w:tabs>
          <w:tab w:val="right" w:leader="dot" w:pos="8910"/>
        </w:tabs>
        <w:spacing w:after="160" w:line="259" w:lineRule="auto"/>
        <w:jc w:val="left"/>
        <w:rPr>
          <w:del w:id="191" w:author="Dong Trieu" w:date="2023-04-03T23:14:00Z"/>
        </w:rPr>
      </w:pPr>
      <w:del w:id="192" w:author="Dong Trieu" w:date="2023-04-03T23:14:00Z">
        <w:r w:rsidDel="004C5B11">
          <w:tab/>
        </w:r>
      </w:del>
    </w:p>
    <w:p w14:paraId="3EC5229F" w14:textId="11EDB588" w:rsidR="00DE6030" w:rsidDel="004C5B11" w:rsidRDefault="00DE6030" w:rsidP="00DE6030">
      <w:pPr>
        <w:tabs>
          <w:tab w:val="right" w:leader="dot" w:pos="8910"/>
        </w:tabs>
        <w:spacing w:after="160" w:line="259" w:lineRule="auto"/>
        <w:jc w:val="left"/>
        <w:rPr>
          <w:del w:id="193" w:author="Dong Trieu" w:date="2023-04-03T23:14:00Z"/>
        </w:rPr>
      </w:pPr>
      <w:del w:id="194" w:author="Dong Trieu" w:date="2023-04-03T23:14:00Z">
        <w:r w:rsidDel="004C5B11">
          <w:tab/>
        </w:r>
      </w:del>
    </w:p>
    <w:p w14:paraId="2BCE073A" w14:textId="7EA5574B" w:rsidR="00DE6030" w:rsidDel="004C5B11" w:rsidRDefault="00DE6030" w:rsidP="00DE6030">
      <w:pPr>
        <w:tabs>
          <w:tab w:val="right" w:leader="dot" w:pos="8910"/>
        </w:tabs>
        <w:spacing w:after="160" w:line="259" w:lineRule="auto"/>
        <w:jc w:val="left"/>
        <w:rPr>
          <w:del w:id="195" w:author="Dong Trieu" w:date="2023-04-03T23:14:00Z"/>
        </w:rPr>
      </w:pPr>
      <w:del w:id="196" w:author="Dong Trieu" w:date="2023-04-03T23:14:00Z">
        <w:r w:rsidDel="004C5B11">
          <w:tab/>
        </w:r>
      </w:del>
    </w:p>
    <w:p w14:paraId="19F81144" w14:textId="7506B11B" w:rsidR="00DE6030" w:rsidDel="004C5B11" w:rsidRDefault="00DE6030" w:rsidP="00DE6030">
      <w:pPr>
        <w:tabs>
          <w:tab w:val="right" w:leader="dot" w:pos="8910"/>
        </w:tabs>
        <w:spacing w:after="160" w:line="259" w:lineRule="auto"/>
        <w:jc w:val="left"/>
        <w:rPr>
          <w:del w:id="197" w:author="Dong Trieu" w:date="2023-04-03T23:14:00Z"/>
        </w:rPr>
      </w:pPr>
      <w:del w:id="198" w:author="Dong Trieu" w:date="2023-04-03T23:14:00Z">
        <w:r w:rsidDel="004C5B11">
          <w:tab/>
        </w:r>
      </w:del>
    </w:p>
    <w:p w14:paraId="5CBB2555" w14:textId="59733FBB" w:rsidR="00DE6030" w:rsidDel="004C5B11" w:rsidRDefault="00DE6030" w:rsidP="00DE6030">
      <w:pPr>
        <w:tabs>
          <w:tab w:val="right" w:leader="dot" w:pos="8910"/>
        </w:tabs>
        <w:spacing w:after="160" w:line="259" w:lineRule="auto"/>
        <w:jc w:val="left"/>
        <w:rPr>
          <w:del w:id="199" w:author="Dong Trieu" w:date="2023-04-03T23:14:00Z"/>
        </w:rPr>
      </w:pPr>
      <w:del w:id="200" w:author="Dong Trieu" w:date="2023-04-03T23:14:00Z">
        <w:r w:rsidDel="004C5B11">
          <w:tab/>
        </w:r>
      </w:del>
    </w:p>
    <w:p w14:paraId="12942099" w14:textId="5D2E0B50" w:rsidR="00DE6030" w:rsidDel="004C5B11" w:rsidRDefault="00DE6030" w:rsidP="00DE6030">
      <w:pPr>
        <w:tabs>
          <w:tab w:val="right" w:leader="dot" w:pos="8910"/>
        </w:tabs>
        <w:spacing w:after="160" w:line="259" w:lineRule="auto"/>
        <w:jc w:val="left"/>
        <w:rPr>
          <w:del w:id="201" w:author="Dong Trieu" w:date="2023-04-03T23:14:00Z"/>
        </w:rPr>
      </w:pPr>
      <w:del w:id="202" w:author="Dong Trieu" w:date="2023-04-03T23:14:00Z">
        <w:r w:rsidDel="004C5B11">
          <w:tab/>
        </w:r>
      </w:del>
    </w:p>
    <w:p w14:paraId="57B34494" w14:textId="03BF7CBC" w:rsidR="00DE6030" w:rsidDel="004C5B11" w:rsidRDefault="00DE6030" w:rsidP="00DE6030">
      <w:pPr>
        <w:tabs>
          <w:tab w:val="right" w:leader="dot" w:pos="8910"/>
        </w:tabs>
        <w:spacing w:after="160" w:line="259" w:lineRule="auto"/>
        <w:jc w:val="left"/>
        <w:rPr>
          <w:del w:id="203" w:author="Dong Trieu" w:date="2023-04-03T23:14:00Z"/>
        </w:rPr>
      </w:pPr>
      <w:del w:id="204" w:author="Dong Trieu" w:date="2023-04-03T23:14:00Z">
        <w:r w:rsidDel="004C5B11">
          <w:tab/>
        </w:r>
      </w:del>
    </w:p>
    <w:p w14:paraId="135AC80C" w14:textId="5D80826B" w:rsidR="00DE6030" w:rsidDel="004C5B11" w:rsidRDefault="00DE6030" w:rsidP="00DE6030">
      <w:pPr>
        <w:tabs>
          <w:tab w:val="right" w:leader="dot" w:pos="8910"/>
        </w:tabs>
        <w:spacing w:after="160" w:line="259" w:lineRule="auto"/>
        <w:jc w:val="left"/>
        <w:rPr>
          <w:del w:id="205" w:author="Dong Trieu" w:date="2023-04-03T23:14:00Z"/>
        </w:rPr>
      </w:pPr>
      <w:del w:id="206" w:author="Dong Trieu" w:date="2023-04-03T23:14:00Z">
        <w:r w:rsidDel="004C5B11">
          <w:tab/>
        </w:r>
      </w:del>
    </w:p>
    <w:p w14:paraId="1CB92584" w14:textId="0ACC6D59" w:rsidR="00DE6030" w:rsidDel="004C5B11" w:rsidRDefault="00DE6030" w:rsidP="00DE6030">
      <w:pPr>
        <w:tabs>
          <w:tab w:val="right" w:leader="dot" w:pos="8910"/>
        </w:tabs>
        <w:spacing w:after="160" w:line="259" w:lineRule="auto"/>
        <w:jc w:val="left"/>
        <w:rPr>
          <w:del w:id="207" w:author="Dong Trieu" w:date="2023-04-03T23:14:00Z"/>
        </w:rPr>
      </w:pPr>
      <w:del w:id="208" w:author="Dong Trieu" w:date="2023-04-03T23:14:00Z">
        <w:r w:rsidDel="004C5B11">
          <w:tab/>
        </w:r>
      </w:del>
    </w:p>
    <w:p w14:paraId="05E0F26D" w14:textId="0995E086" w:rsidR="00DE6030" w:rsidDel="004C5B11" w:rsidRDefault="00DE6030" w:rsidP="00DE6030">
      <w:pPr>
        <w:tabs>
          <w:tab w:val="right" w:leader="dot" w:pos="8910"/>
        </w:tabs>
        <w:spacing w:after="160" w:line="259" w:lineRule="auto"/>
        <w:jc w:val="left"/>
        <w:rPr>
          <w:del w:id="209" w:author="Dong Trieu" w:date="2023-04-03T23:14:00Z"/>
        </w:rPr>
      </w:pPr>
      <w:del w:id="210" w:author="Dong Trieu" w:date="2023-04-03T23:14:00Z">
        <w:r w:rsidDel="004C5B11">
          <w:tab/>
        </w:r>
      </w:del>
    </w:p>
    <w:p w14:paraId="21C0FF4A" w14:textId="20A4391C" w:rsidR="00DE6030" w:rsidDel="004C5B11" w:rsidRDefault="00DE6030" w:rsidP="00DE6030">
      <w:pPr>
        <w:tabs>
          <w:tab w:val="right" w:leader="dot" w:pos="8910"/>
        </w:tabs>
        <w:spacing w:after="160" w:line="259" w:lineRule="auto"/>
        <w:jc w:val="left"/>
        <w:rPr>
          <w:del w:id="211" w:author="Dong Trieu" w:date="2023-04-03T23:14:00Z"/>
        </w:rPr>
      </w:pPr>
      <w:del w:id="212" w:author="Dong Trieu" w:date="2023-04-03T23:14:00Z">
        <w:r w:rsidDel="004C5B11">
          <w:tab/>
        </w:r>
      </w:del>
    </w:p>
    <w:p w14:paraId="040E7C80" w14:textId="5C8E12F6" w:rsidR="00DE6030" w:rsidDel="004C5B11" w:rsidRDefault="00DE6030" w:rsidP="00DE6030">
      <w:pPr>
        <w:tabs>
          <w:tab w:val="right" w:leader="dot" w:pos="8910"/>
        </w:tabs>
        <w:spacing w:after="160" w:line="259" w:lineRule="auto"/>
        <w:jc w:val="left"/>
        <w:rPr>
          <w:del w:id="213" w:author="Dong Trieu" w:date="2023-04-03T23:14:00Z"/>
        </w:rPr>
      </w:pPr>
      <w:del w:id="214" w:author="Dong Trieu" w:date="2023-04-03T23:14:00Z">
        <w:r w:rsidDel="004C5B11">
          <w:tab/>
        </w:r>
      </w:del>
    </w:p>
    <w:p w14:paraId="3ACAD9F8" w14:textId="5BB9ADB0" w:rsidR="00DE6030" w:rsidDel="004C5B11" w:rsidRDefault="00DE6030" w:rsidP="00DE6030">
      <w:pPr>
        <w:tabs>
          <w:tab w:val="right" w:leader="dot" w:pos="8910"/>
        </w:tabs>
        <w:spacing w:after="160" w:line="259" w:lineRule="auto"/>
        <w:jc w:val="left"/>
        <w:rPr>
          <w:del w:id="215" w:author="Dong Trieu" w:date="2023-04-03T23:14:00Z"/>
        </w:rPr>
      </w:pPr>
      <w:del w:id="216" w:author="Dong Trieu" w:date="2023-04-03T23:14:00Z">
        <w:r w:rsidDel="004C5B11">
          <w:tab/>
        </w:r>
      </w:del>
    </w:p>
    <w:p w14:paraId="1318E406" w14:textId="7C391639" w:rsidR="00DE6030" w:rsidDel="004C5B11" w:rsidRDefault="00DE6030" w:rsidP="00DE6030">
      <w:pPr>
        <w:tabs>
          <w:tab w:val="right" w:leader="dot" w:pos="8910"/>
        </w:tabs>
        <w:spacing w:after="160" w:line="259" w:lineRule="auto"/>
        <w:jc w:val="left"/>
        <w:rPr>
          <w:del w:id="217" w:author="Dong Trieu" w:date="2023-04-03T23:14:00Z"/>
        </w:rPr>
      </w:pPr>
      <w:del w:id="218" w:author="Dong Trieu" w:date="2023-04-03T23:14:00Z">
        <w:r w:rsidDel="004C5B11">
          <w:tab/>
        </w:r>
      </w:del>
    </w:p>
    <w:p w14:paraId="3CF0875B" w14:textId="3AC8F8D3" w:rsidR="00DE6030" w:rsidDel="004C5B11" w:rsidRDefault="00DE6030" w:rsidP="00DE6030">
      <w:pPr>
        <w:tabs>
          <w:tab w:val="right" w:leader="dot" w:pos="8910"/>
        </w:tabs>
        <w:spacing w:after="160" w:line="259" w:lineRule="auto"/>
        <w:jc w:val="left"/>
        <w:rPr>
          <w:del w:id="219" w:author="Dong Trieu" w:date="2023-04-03T23:14:00Z"/>
        </w:rPr>
      </w:pPr>
      <w:del w:id="220" w:author="Dong Trieu" w:date="2023-04-03T23:14:00Z">
        <w:r w:rsidDel="004C5B11">
          <w:tab/>
        </w:r>
      </w:del>
    </w:p>
    <w:p w14:paraId="72858B57" w14:textId="4AFE95F6" w:rsidR="00AD00A2" w:rsidRDefault="00DE6030" w:rsidP="00DE6030">
      <w:pPr>
        <w:tabs>
          <w:tab w:val="right" w:leader="dot" w:pos="8910"/>
        </w:tabs>
        <w:spacing w:after="160" w:line="259" w:lineRule="auto"/>
        <w:jc w:val="left"/>
      </w:pPr>
      <w:del w:id="221" w:author="Dong Trieu" w:date="2023-04-03T23:14:00Z">
        <w:r w:rsidDel="004C5B11">
          <w:tab/>
        </w:r>
      </w:del>
      <w:r w:rsidR="00AD00A2">
        <w:br w:type="page"/>
      </w:r>
    </w:p>
    <w:p w14:paraId="083F8E48" w14:textId="77777777" w:rsidR="00DE6030" w:rsidRDefault="00DE6030">
      <w:pPr>
        <w:spacing w:after="160" w:line="259" w:lineRule="auto"/>
        <w:jc w:val="left"/>
      </w:pPr>
    </w:p>
    <w:sdt>
      <w:sdtPr>
        <w:rPr>
          <w:rFonts w:cs="Times New Roman"/>
        </w:rPr>
        <w:id w:val="1416206195"/>
        <w:docPartObj>
          <w:docPartGallery w:val="Table of Contents"/>
          <w:docPartUnique/>
        </w:docPartObj>
      </w:sdtPr>
      <w:sdtEndPr>
        <w:rPr>
          <w:b/>
          <w:bCs/>
          <w:noProof/>
        </w:rPr>
      </w:sdtEndPr>
      <w:sdtContent>
        <w:p w14:paraId="0942156F" w14:textId="77777777" w:rsidR="006C5A8E" w:rsidRPr="001C6F66" w:rsidRDefault="006B6B0B" w:rsidP="006B6B0B">
          <w:pPr>
            <w:jc w:val="center"/>
            <w:rPr>
              <w:rFonts w:cs="Times New Roman"/>
            </w:rPr>
          </w:pPr>
          <w:r w:rsidRPr="001C6F66">
            <w:rPr>
              <w:rFonts w:cs="Times New Roman"/>
            </w:rPr>
            <w:t>MỤC LỤC</w:t>
          </w:r>
        </w:p>
        <w:p w14:paraId="7CE5EAC9" w14:textId="0B754232" w:rsidR="002D60B2" w:rsidRDefault="006C5A8E">
          <w:pPr>
            <w:pStyle w:val="TOC1"/>
            <w:rPr>
              <w:ins w:id="222" w:author="Dong Trieu" w:date="2023-04-04T09:43:00Z"/>
              <w:rFonts w:cstheme="minorBidi"/>
              <w:noProof/>
              <w:lang w:val="en-001" w:eastAsia="en-001"/>
            </w:rPr>
          </w:pPr>
          <w:r w:rsidRPr="001C6F66">
            <w:rPr>
              <w:rFonts w:cstheme="minorBidi"/>
              <w:szCs w:val="26"/>
            </w:rPr>
            <w:fldChar w:fldCharType="begin"/>
          </w:r>
          <w:r w:rsidRPr="001C6F66">
            <w:rPr>
              <w:szCs w:val="26"/>
            </w:rPr>
            <w:instrText xml:space="preserve"> TOC \o "1-3" \h \z \u </w:instrText>
          </w:r>
          <w:r w:rsidRPr="001C6F66">
            <w:rPr>
              <w:rFonts w:cstheme="minorBidi"/>
              <w:szCs w:val="26"/>
            </w:rPr>
            <w:fldChar w:fldCharType="separate"/>
          </w:r>
          <w:ins w:id="223" w:author="Dong Trieu" w:date="2023-04-04T09:43:00Z">
            <w:r w:rsidR="002D60B2" w:rsidRPr="006C4836">
              <w:rPr>
                <w:rStyle w:val="Hyperlink"/>
                <w:noProof/>
              </w:rPr>
              <w:fldChar w:fldCharType="begin"/>
            </w:r>
            <w:r w:rsidR="002D60B2" w:rsidRPr="006C4836">
              <w:rPr>
                <w:rStyle w:val="Hyperlink"/>
                <w:noProof/>
              </w:rPr>
              <w:instrText xml:space="preserve"> </w:instrText>
            </w:r>
            <w:r w:rsidR="002D60B2">
              <w:rPr>
                <w:noProof/>
              </w:rPr>
              <w:instrText>HYPERLINK \l "_Toc131493800"</w:instrText>
            </w:r>
            <w:r w:rsidR="002D60B2" w:rsidRPr="006C4836">
              <w:rPr>
                <w:rStyle w:val="Hyperlink"/>
                <w:noProof/>
              </w:rPr>
              <w:instrText xml:space="preserve"> </w:instrText>
            </w:r>
            <w:r w:rsidR="002D60B2" w:rsidRPr="006C4836">
              <w:rPr>
                <w:rStyle w:val="Hyperlink"/>
                <w:noProof/>
              </w:rPr>
            </w:r>
            <w:r w:rsidR="002D60B2" w:rsidRPr="006C4836">
              <w:rPr>
                <w:rStyle w:val="Hyperlink"/>
                <w:noProof/>
              </w:rPr>
              <w:fldChar w:fldCharType="separate"/>
            </w:r>
            <w:r w:rsidR="002D60B2" w:rsidRPr="006C4836">
              <w:rPr>
                <w:rStyle w:val="Hyperlink"/>
                <w:rFonts w:eastAsiaTheme="majorEastAsia" w:cstheme="majorBidi"/>
                <w:b/>
                <w:noProof/>
              </w:rPr>
              <w:t>LỜI CAM ĐOAN</w:t>
            </w:r>
            <w:r w:rsidR="002D60B2">
              <w:rPr>
                <w:noProof/>
                <w:webHidden/>
              </w:rPr>
              <w:tab/>
            </w:r>
            <w:r w:rsidR="002D60B2">
              <w:rPr>
                <w:noProof/>
                <w:webHidden/>
              </w:rPr>
              <w:fldChar w:fldCharType="begin"/>
            </w:r>
            <w:r w:rsidR="002D60B2">
              <w:rPr>
                <w:noProof/>
                <w:webHidden/>
              </w:rPr>
              <w:instrText xml:space="preserve"> PAGEREF _Toc131493800 \h </w:instrText>
            </w:r>
            <w:r w:rsidR="002D60B2">
              <w:rPr>
                <w:noProof/>
                <w:webHidden/>
              </w:rPr>
            </w:r>
          </w:ins>
          <w:r w:rsidR="002D60B2">
            <w:rPr>
              <w:noProof/>
              <w:webHidden/>
            </w:rPr>
            <w:fldChar w:fldCharType="separate"/>
          </w:r>
          <w:ins w:id="224" w:author="Dong Trieu" w:date="2023-04-04T09:43:00Z">
            <w:r w:rsidR="002D60B2">
              <w:rPr>
                <w:noProof/>
                <w:webHidden/>
              </w:rPr>
              <w:t>2</w:t>
            </w:r>
            <w:r w:rsidR="002D60B2">
              <w:rPr>
                <w:noProof/>
                <w:webHidden/>
              </w:rPr>
              <w:fldChar w:fldCharType="end"/>
            </w:r>
            <w:r w:rsidR="002D60B2" w:rsidRPr="006C4836">
              <w:rPr>
                <w:rStyle w:val="Hyperlink"/>
                <w:noProof/>
              </w:rPr>
              <w:fldChar w:fldCharType="end"/>
            </w:r>
          </w:ins>
        </w:p>
        <w:p w14:paraId="1B6D2E43" w14:textId="78A28DC4" w:rsidR="002D60B2" w:rsidRDefault="002D60B2">
          <w:pPr>
            <w:pStyle w:val="TOC1"/>
            <w:rPr>
              <w:ins w:id="225" w:author="Dong Trieu" w:date="2023-04-04T09:43:00Z"/>
              <w:rFonts w:cstheme="minorBidi"/>
              <w:noProof/>
              <w:lang w:val="en-001" w:eastAsia="en-001"/>
            </w:rPr>
          </w:pPr>
          <w:ins w:id="22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rFonts w:eastAsiaTheme="majorEastAsia" w:cstheme="majorBidi"/>
                <w:b/>
                <w:noProof/>
              </w:rPr>
              <w:t>DANH MỤC CÁC TỪ VIẾT TẮT</w:t>
            </w:r>
            <w:r>
              <w:rPr>
                <w:noProof/>
                <w:webHidden/>
              </w:rPr>
              <w:tab/>
            </w:r>
            <w:r>
              <w:rPr>
                <w:noProof/>
                <w:webHidden/>
              </w:rPr>
              <w:fldChar w:fldCharType="begin"/>
            </w:r>
            <w:r>
              <w:rPr>
                <w:noProof/>
                <w:webHidden/>
              </w:rPr>
              <w:instrText xml:space="preserve"> PAGEREF _Toc131493801 \h </w:instrText>
            </w:r>
            <w:r>
              <w:rPr>
                <w:noProof/>
                <w:webHidden/>
              </w:rPr>
            </w:r>
          </w:ins>
          <w:r>
            <w:rPr>
              <w:noProof/>
              <w:webHidden/>
            </w:rPr>
            <w:fldChar w:fldCharType="separate"/>
          </w:r>
          <w:ins w:id="227" w:author="Dong Trieu" w:date="2023-04-04T09:43:00Z">
            <w:r>
              <w:rPr>
                <w:noProof/>
                <w:webHidden/>
              </w:rPr>
              <w:t>9</w:t>
            </w:r>
            <w:r>
              <w:rPr>
                <w:noProof/>
                <w:webHidden/>
              </w:rPr>
              <w:fldChar w:fldCharType="end"/>
            </w:r>
            <w:r w:rsidRPr="006C4836">
              <w:rPr>
                <w:rStyle w:val="Hyperlink"/>
                <w:noProof/>
              </w:rPr>
              <w:fldChar w:fldCharType="end"/>
            </w:r>
          </w:ins>
        </w:p>
        <w:p w14:paraId="469482F3" w14:textId="5805542B" w:rsidR="002D60B2" w:rsidRDefault="002D60B2">
          <w:pPr>
            <w:pStyle w:val="TOC1"/>
            <w:rPr>
              <w:ins w:id="228" w:author="Dong Trieu" w:date="2023-04-04T09:43:00Z"/>
              <w:rFonts w:cstheme="minorBidi"/>
              <w:noProof/>
              <w:lang w:val="en-001" w:eastAsia="en-001"/>
            </w:rPr>
          </w:pPr>
          <w:ins w:id="22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rFonts w:eastAsiaTheme="majorEastAsia" w:cstheme="majorBidi"/>
                <w:b/>
                <w:noProof/>
              </w:rPr>
              <w:t>MỤC LỤC HÌNH ẢNH</w:t>
            </w:r>
            <w:r>
              <w:rPr>
                <w:noProof/>
                <w:webHidden/>
              </w:rPr>
              <w:tab/>
            </w:r>
            <w:r>
              <w:rPr>
                <w:noProof/>
                <w:webHidden/>
              </w:rPr>
              <w:fldChar w:fldCharType="begin"/>
            </w:r>
            <w:r>
              <w:rPr>
                <w:noProof/>
                <w:webHidden/>
              </w:rPr>
              <w:instrText xml:space="preserve"> PAGEREF _Toc131493802 \h </w:instrText>
            </w:r>
            <w:r>
              <w:rPr>
                <w:noProof/>
                <w:webHidden/>
              </w:rPr>
            </w:r>
          </w:ins>
          <w:r>
            <w:rPr>
              <w:noProof/>
              <w:webHidden/>
            </w:rPr>
            <w:fldChar w:fldCharType="separate"/>
          </w:r>
          <w:ins w:id="230" w:author="Dong Trieu" w:date="2023-04-04T09:43:00Z">
            <w:r>
              <w:rPr>
                <w:noProof/>
                <w:webHidden/>
              </w:rPr>
              <w:t>10</w:t>
            </w:r>
            <w:r>
              <w:rPr>
                <w:noProof/>
                <w:webHidden/>
              </w:rPr>
              <w:fldChar w:fldCharType="end"/>
            </w:r>
            <w:r w:rsidRPr="006C4836">
              <w:rPr>
                <w:rStyle w:val="Hyperlink"/>
                <w:noProof/>
              </w:rPr>
              <w:fldChar w:fldCharType="end"/>
            </w:r>
          </w:ins>
        </w:p>
        <w:p w14:paraId="4A709079" w14:textId="21BF34BE" w:rsidR="002D60B2" w:rsidRDefault="002D60B2">
          <w:pPr>
            <w:pStyle w:val="TOC1"/>
            <w:rPr>
              <w:ins w:id="231" w:author="Dong Trieu" w:date="2023-04-04T09:43:00Z"/>
              <w:rFonts w:cstheme="minorBidi"/>
              <w:noProof/>
              <w:lang w:val="en-001" w:eastAsia="en-001"/>
            </w:rPr>
          </w:pPr>
          <w:ins w:id="23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rFonts w:eastAsiaTheme="majorEastAsia" w:cstheme="majorBidi"/>
                <w:b/>
                <w:noProof/>
              </w:rPr>
              <w:t>MỤC LỤC BẢNG BIỂU</w:t>
            </w:r>
            <w:r>
              <w:rPr>
                <w:noProof/>
                <w:webHidden/>
              </w:rPr>
              <w:tab/>
            </w:r>
            <w:r>
              <w:rPr>
                <w:noProof/>
                <w:webHidden/>
              </w:rPr>
              <w:fldChar w:fldCharType="begin"/>
            </w:r>
            <w:r>
              <w:rPr>
                <w:noProof/>
                <w:webHidden/>
              </w:rPr>
              <w:instrText xml:space="preserve"> PAGEREF _Toc131493803 \h </w:instrText>
            </w:r>
            <w:r>
              <w:rPr>
                <w:noProof/>
                <w:webHidden/>
              </w:rPr>
            </w:r>
          </w:ins>
          <w:r>
            <w:rPr>
              <w:noProof/>
              <w:webHidden/>
            </w:rPr>
            <w:fldChar w:fldCharType="separate"/>
          </w:r>
          <w:ins w:id="233" w:author="Dong Trieu" w:date="2023-04-04T09:43:00Z">
            <w:r>
              <w:rPr>
                <w:noProof/>
                <w:webHidden/>
              </w:rPr>
              <w:t>12</w:t>
            </w:r>
            <w:r>
              <w:rPr>
                <w:noProof/>
                <w:webHidden/>
              </w:rPr>
              <w:fldChar w:fldCharType="end"/>
            </w:r>
            <w:r w:rsidRPr="006C4836">
              <w:rPr>
                <w:rStyle w:val="Hyperlink"/>
                <w:noProof/>
              </w:rPr>
              <w:fldChar w:fldCharType="end"/>
            </w:r>
          </w:ins>
        </w:p>
        <w:p w14:paraId="5B6356E2" w14:textId="7E2B200B" w:rsidR="002D60B2" w:rsidRDefault="002D60B2">
          <w:pPr>
            <w:pStyle w:val="TOC1"/>
            <w:rPr>
              <w:ins w:id="234" w:author="Dong Trieu" w:date="2023-04-04T09:43:00Z"/>
              <w:rFonts w:cstheme="minorBidi"/>
              <w:noProof/>
              <w:lang w:val="en-001" w:eastAsia="en-001"/>
            </w:rPr>
          </w:pPr>
          <w:ins w:id="23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GIỚI THIỆU</w:t>
            </w:r>
            <w:r>
              <w:rPr>
                <w:noProof/>
                <w:webHidden/>
              </w:rPr>
              <w:tab/>
            </w:r>
            <w:r>
              <w:rPr>
                <w:noProof/>
                <w:webHidden/>
              </w:rPr>
              <w:fldChar w:fldCharType="begin"/>
            </w:r>
            <w:r>
              <w:rPr>
                <w:noProof/>
                <w:webHidden/>
              </w:rPr>
              <w:instrText xml:space="preserve"> PAGEREF _Toc131493804 \h </w:instrText>
            </w:r>
            <w:r>
              <w:rPr>
                <w:noProof/>
                <w:webHidden/>
              </w:rPr>
            </w:r>
          </w:ins>
          <w:r>
            <w:rPr>
              <w:noProof/>
              <w:webHidden/>
            </w:rPr>
            <w:fldChar w:fldCharType="separate"/>
          </w:r>
          <w:ins w:id="236" w:author="Dong Trieu" w:date="2023-04-04T09:43:00Z">
            <w:r>
              <w:rPr>
                <w:noProof/>
                <w:webHidden/>
              </w:rPr>
              <w:t>13</w:t>
            </w:r>
            <w:r>
              <w:rPr>
                <w:noProof/>
                <w:webHidden/>
              </w:rPr>
              <w:fldChar w:fldCharType="end"/>
            </w:r>
            <w:r w:rsidRPr="006C4836">
              <w:rPr>
                <w:rStyle w:val="Hyperlink"/>
                <w:noProof/>
              </w:rPr>
              <w:fldChar w:fldCharType="end"/>
            </w:r>
          </w:ins>
        </w:p>
        <w:p w14:paraId="0D090FA5" w14:textId="7CA16B8E" w:rsidR="002D60B2" w:rsidRDefault="002D60B2">
          <w:pPr>
            <w:pStyle w:val="TOC1"/>
            <w:rPr>
              <w:ins w:id="237" w:author="Dong Trieu" w:date="2023-04-04T09:43:00Z"/>
              <w:rFonts w:cstheme="minorBidi"/>
              <w:noProof/>
              <w:lang w:val="en-001" w:eastAsia="en-001"/>
            </w:rPr>
          </w:pPr>
          <w:ins w:id="23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Tên đồ án:</w:t>
            </w:r>
            <w:r>
              <w:rPr>
                <w:noProof/>
                <w:webHidden/>
              </w:rPr>
              <w:tab/>
            </w:r>
            <w:r>
              <w:rPr>
                <w:noProof/>
                <w:webHidden/>
              </w:rPr>
              <w:fldChar w:fldCharType="begin"/>
            </w:r>
            <w:r>
              <w:rPr>
                <w:noProof/>
                <w:webHidden/>
              </w:rPr>
              <w:instrText xml:space="preserve"> PAGEREF _Toc131493805 \h </w:instrText>
            </w:r>
            <w:r>
              <w:rPr>
                <w:noProof/>
                <w:webHidden/>
              </w:rPr>
            </w:r>
          </w:ins>
          <w:r>
            <w:rPr>
              <w:noProof/>
              <w:webHidden/>
            </w:rPr>
            <w:fldChar w:fldCharType="separate"/>
          </w:r>
          <w:ins w:id="239" w:author="Dong Trieu" w:date="2023-04-04T09:43:00Z">
            <w:r>
              <w:rPr>
                <w:noProof/>
                <w:webHidden/>
              </w:rPr>
              <w:t>13</w:t>
            </w:r>
            <w:r>
              <w:rPr>
                <w:noProof/>
                <w:webHidden/>
              </w:rPr>
              <w:fldChar w:fldCharType="end"/>
            </w:r>
            <w:r w:rsidRPr="006C4836">
              <w:rPr>
                <w:rStyle w:val="Hyperlink"/>
                <w:noProof/>
              </w:rPr>
              <w:fldChar w:fldCharType="end"/>
            </w:r>
          </w:ins>
        </w:p>
        <w:p w14:paraId="2FA9E3DD" w14:textId="67002261" w:rsidR="002D60B2" w:rsidRDefault="002D60B2">
          <w:pPr>
            <w:pStyle w:val="TOC1"/>
            <w:rPr>
              <w:ins w:id="240" w:author="Dong Trieu" w:date="2023-04-04T09:43:00Z"/>
              <w:rFonts w:cstheme="minorBidi"/>
              <w:noProof/>
              <w:lang w:val="en-001" w:eastAsia="en-001"/>
            </w:rPr>
          </w:pPr>
          <w:ins w:id="24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Website bán</w:t>
            </w:r>
            <w:r w:rsidRPr="006C4836">
              <w:rPr>
                <w:rStyle w:val="Hyperlink"/>
                <w:noProof/>
                <w:lang w:val="vi-VN"/>
              </w:rPr>
              <w:t xml:space="preserve"> gạo</w:t>
            </w:r>
            <w:r w:rsidRPr="006C4836">
              <w:rPr>
                <w:rStyle w:val="Hyperlink"/>
                <w:noProof/>
              </w:rPr>
              <w:t>.</w:t>
            </w:r>
            <w:r>
              <w:rPr>
                <w:noProof/>
                <w:webHidden/>
              </w:rPr>
              <w:tab/>
            </w:r>
            <w:r>
              <w:rPr>
                <w:noProof/>
                <w:webHidden/>
              </w:rPr>
              <w:fldChar w:fldCharType="begin"/>
            </w:r>
            <w:r>
              <w:rPr>
                <w:noProof/>
                <w:webHidden/>
              </w:rPr>
              <w:instrText xml:space="preserve"> PAGEREF _Toc131493806 \h </w:instrText>
            </w:r>
            <w:r>
              <w:rPr>
                <w:noProof/>
                <w:webHidden/>
              </w:rPr>
            </w:r>
          </w:ins>
          <w:r>
            <w:rPr>
              <w:noProof/>
              <w:webHidden/>
            </w:rPr>
            <w:fldChar w:fldCharType="separate"/>
          </w:r>
          <w:ins w:id="242" w:author="Dong Trieu" w:date="2023-04-04T09:43:00Z">
            <w:r>
              <w:rPr>
                <w:noProof/>
                <w:webHidden/>
              </w:rPr>
              <w:t>13</w:t>
            </w:r>
            <w:r>
              <w:rPr>
                <w:noProof/>
                <w:webHidden/>
              </w:rPr>
              <w:fldChar w:fldCharType="end"/>
            </w:r>
            <w:r w:rsidRPr="006C4836">
              <w:rPr>
                <w:rStyle w:val="Hyperlink"/>
                <w:noProof/>
              </w:rPr>
              <w:fldChar w:fldCharType="end"/>
            </w:r>
          </w:ins>
        </w:p>
        <w:p w14:paraId="23977499" w14:textId="3C9D9D56" w:rsidR="002D60B2" w:rsidRDefault="002D60B2">
          <w:pPr>
            <w:pStyle w:val="TOC1"/>
            <w:rPr>
              <w:ins w:id="243" w:author="Dong Trieu" w:date="2023-04-04T09:43:00Z"/>
              <w:rFonts w:cstheme="minorBidi"/>
              <w:noProof/>
              <w:lang w:val="en-001" w:eastAsia="en-001"/>
            </w:rPr>
          </w:pPr>
          <w:ins w:id="24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Mục đích nghiên cứu của đồ án</w:t>
            </w:r>
            <w:r>
              <w:rPr>
                <w:noProof/>
                <w:webHidden/>
              </w:rPr>
              <w:tab/>
            </w:r>
            <w:r>
              <w:rPr>
                <w:noProof/>
                <w:webHidden/>
              </w:rPr>
              <w:fldChar w:fldCharType="begin"/>
            </w:r>
            <w:r>
              <w:rPr>
                <w:noProof/>
                <w:webHidden/>
              </w:rPr>
              <w:instrText xml:space="preserve"> PAGEREF _Toc131493807 \h </w:instrText>
            </w:r>
            <w:r>
              <w:rPr>
                <w:noProof/>
                <w:webHidden/>
              </w:rPr>
            </w:r>
          </w:ins>
          <w:r>
            <w:rPr>
              <w:noProof/>
              <w:webHidden/>
            </w:rPr>
            <w:fldChar w:fldCharType="separate"/>
          </w:r>
          <w:ins w:id="245" w:author="Dong Trieu" w:date="2023-04-04T09:43:00Z">
            <w:r>
              <w:rPr>
                <w:noProof/>
                <w:webHidden/>
              </w:rPr>
              <w:t>13</w:t>
            </w:r>
            <w:r>
              <w:rPr>
                <w:noProof/>
                <w:webHidden/>
              </w:rPr>
              <w:fldChar w:fldCharType="end"/>
            </w:r>
            <w:r w:rsidRPr="006C4836">
              <w:rPr>
                <w:rStyle w:val="Hyperlink"/>
                <w:noProof/>
              </w:rPr>
              <w:fldChar w:fldCharType="end"/>
            </w:r>
          </w:ins>
        </w:p>
        <w:p w14:paraId="0460C6DC" w14:textId="02275C6E" w:rsidR="002D60B2" w:rsidRDefault="002D60B2">
          <w:pPr>
            <w:pStyle w:val="TOC1"/>
            <w:rPr>
              <w:ins w:id="246" w:author="Dong Trieu" w:date="2023-04-04T09:43:00Z"/>
              <w:rFonts w:cstheme="minorBidi"/>
              <w:noProof/>
              <w:lang w:val="en-001" w:eastAsia="en-001"/>
            </w:rPr>
          </w:pPr>
          <w:ins w:id="24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lang w:val="vi-VN"/>
              </w:rPr>
              <w:t>Tầm quan trọng của đồ án</w:t>
            </w:r>
            <w:r>
              <w:rPr>
                <w:noProof/>
                <w:webHidden/>
              </w:rPr>
              <w:tab/>
            </w:r>
            <w:r>
              <w:rPr>
                <w:noProof/>
                <w:webHidden/>
              </w:rPr>
              <w:fldChar w:fldCharType="begin"/>
            </w:r>
            <w:r>
              <w:rPr>
                <w:noProof/>
                <w:webHidden/>
              </w:rPr>
              <w:instrText xml:space="preserve"> PAGEREF _Toc131493808 \h </w:instrText>
            </w:r>
            <w:r>
              <w:rPr>
                <w:noProof/>
                <w:webHidden/>
              </w:rPr>
            </w:r>
          </w:ins>
          <w:r>
            <w:rPr>
              <w:noProof/>
              <w:webHidden/>
            </w:rPr>
            <w:fldChar w:fldCharType="separate"/>
          </w:r>
          <w:ins w:id="248" w:author="Dong Trieu" w:date="2023-04-04T09:43:00Z">
            <w:r>
              <w:rPr>
                <w:noProof/>
                <w:webHidden/>
              </w:rPr>
              <w:t>14</w:t>
            </w:r>
            <w:r>
              <w:rPr>
                <w:noProof/>
                <w:webHidden/>
              </w:rPr>
              <w:fldChar w:fldCharType="end"/>
            </w:r>
            <w:r w:rsidRPr="006C4836">
              <w:rPr>
                <w:rStyle w:val="Hyperlink"/>
                <w:noProof/>
              </w:rPr>
              <w:fldChar w:fldCharType="end"/>
            </w:r>
          </w:ins>
        </w:p>
        <w:p w14:paraId="0FB99F05" w14:textId="45FCC76E" w:rsidR="002D60B2" w:rsidRDefault="002D60B2">
          <w:pPr>
            <w:pStyle w:val="TOC1"/>
            <w:rPr>
              <w:ins w:id="249" w:author="Dong Trieu" w:date="2023-04-04T09:43:00Z"/>
              <w:rFonts w:cstheme="minorBidi"/>
              <w:noProof/>
              <w:lang w:val="en-001" w:eastAsia="en-001"/>
            </w:rPr>
          </w:pPr>
          <w:ins w:id="25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"_Toc131493809"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lang w:val="vi-VN"/>
              </w:rPr>
              <w:t>Phạm vi nghiên cứu của đồ án</w:t>
            </w:r>
            <w:r>
              <w:rPr>
                <w:noProof/>
                <w:webHidden/>
              </w:rPr>
              <w:tab/>
            </w:r>
            <w:r>
              <w:rPr>
                <w:noProof/>
                <w:webHidden/>
              </w:rPr>
              <w:fldChar w:fldCharType="begin"/>
            </w:r>
            <w:r>
              <w:rPr>
                <w:noProof/>
                <w:webHidden/>
              </w:rPr>
              <w:instrText xml:space="preserve"> PAGEREF _Toc131493809 \h </w:instrText>
            </w:r>
            <w:r>
              <w:rPr>
                <w:noProof/>
                <w:webHidden/>
              </w:rPr>
            </w:r>
          </w:ins>
          <w:r>
            <w:rPr>
              <w:noProof/>
              <w:webHidden/>
            </w:rPr>
            <w:fldChar w:fldCharType="separate"/>
          </w:r>
          <w:ins w:id="251" w:author="Dong Trieu" w:date="2023-04-04T09:43:00Z">
            <w:r>
              <w:rPr>
                <w:noProof/>
                <w:webHidden/>
              </w:rPr>
              <w:t>14</w:t>
            </w:r>
            <w:r>
              <w:rPr>
                <w:noProof/>
                <w:webHidden/>
              </w:rPr>
              <w:fldChar w:fldCharType="end"/>
            </w:r>
            <w:r w:rsidRPr="006C4836">
              <w:rPr>
                <w:rStyle w:val="Hyperlink"/>
                <w:noProof/>
              </w:rPr>
              <w:fldChar w:fldCharType="end"/>
            </w:r>
          </w:ins>
        </w:p>
        <w:p w14:paraId="5F164607" w14:textId="481A2D3B" w:rsidR="002D60B2" w:rsidRDefault="002D60B2">
          <w:pPr>
            <w:pStyle w:val="TOC1"/>
            <w:tabs>
              <w:tab w:val="left" w:pos="1320"/>
            </w:tabs>
            <w:rPr>
              <w:ins w:id="252" w:author="Dong Trieu" w:date="2023-04-04T09:43:00Z"/>
              <w:rFonts w:cstheme="minorBidi"/>
              <w:noProof/>
              <w:lang w:val="en-001" w:eastAsia="en-001"/>
            </w:rPr>
          </w:pPr>
          <w:ins w:id="25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CHƯƠNG 1.</w:t>
            </w:r>
            <w:r>
              <w:rPr>
                <w:rFonts w:cstheme="minorBidi"/>
                <w:noProof/>
                <w:lang w:val="en-001" w:eastAsia="en-001"/>
              </w:rPr>
              <w:tab/>
            </w:r>
            <w:r w:rsidRPr="006C4836">
              <w:rPr>
                <w:rStyle w:val="Hyperlink"/>
                <w:noProof/>
              </w:rPr>
              <w:t>CƠ SỞ LÝ THUYẾT</w:t>
            </w:r>
            <w:r>
              <w:rPr>
                <w:noProof/>
                <w:webHidden/>
              </w:rPr>
              <w:tab/>
            </w:r>
            <w:r>
              <w:rPr>
                <w:noProof/>
                <w:webHidden/>
              </w:rPr>
              <w:fldChar w:fldCharType="begin"/>
            </w:r>
            <w:r>
              <w:rPr>
                <w:noProof/>
                <w:webHidden/>
              </w:rPr>
              <w:instrText xml:space="preserve"> PAGEREF _Toc131493810 \h </w:instrText>
            </w:r>
            <w:r>
              <w:rPr>
                <w:noProof/>
                <w:webHidden/>
              </w:rPr>
            </w:r>
          </w:ins>
          <w:r>
            <w:rPr>
              <w:noProof/>
              <w:webHidden/>
            </w:rPr>
            <w:fldChar w:fldCharType="separate"/>
          </w:r>
          <w:ins w:id="254" w:author="Dong Trieu" w:date="2023-04-04T09:43:00Z">
            <w:r>
              <w:rPr>
                <w:noProof/>
                <w:webHidden/>
              </w:rPr>
              <w:t>15</w:t>
            </w:r>
            <w:r>
              <w:rPr>
                <w:noProof/>
                <w:webHidden/>
              </w:rPr>
              <w:fldChar w:fldCharType="end"/>
            </w:r>
            <w:r w:rsidRPr="006C4836">
              <w:rPr>
                <w:rStyle w:val="Hyperlink"/>
                <w:noProof/>
              </w:rPr>
              <w:fldChar w:fldCharType="end"/>
            </w:r>
          </w:ins>
        </w:p>
        <w:p w14:paraId="748951C2" w14:textId="0B0B7EDE" w:rsidR="002D60B2" w:rsidRDefault="002D60B2">
          <w:pPr>
            <w:pStyle w:val="TOC1"/>
            <w:rPr>
              <w:ins w:id="255" w:author="Dong Trieu" w:date="2023-04-04T09:43:00Z"/>
              <w:rFonts w:cstheme="minorBidi"/>
              <w:noProof/>
              <w:lang w:val="en-001" w:eastAsia="en-001"/>
            </w:rPr>
          </w:pPr>
          <w:ins w:id="25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Giới thiệu về ngôn ngữ sử dụng</w:t>
            </w:r>
            <w:r>
              <w:rPr>
                <w:noProof/>
                <w:webHidden/>
              </w:rPr>
              <w:tab/>
            </w:r>
            <w:r>
              <w:rPr>
                <w:noProof/>
                <w:webHidden/>
              </w:rPr>
              <w:fldChar w:fldCharType="begin"/>
            </w:r>
            <w:r>
              <w:rPr>
                <w:noProof/>
                <w:webHidden/>
              </w:rPr>
              <w:instrText xml:space="preserve"> PAGEREF _Toc131493811 \h </w:instrText>
            </w:r>
            <w:r>
              <w:rPr>
                <w:noProof/>
                <w:webHidden/>
              </w:rPr>
            </w:r>
          </w:ins>
          <w:r>
            <w:rPr>
              <w:noProof/>
              <w:webHidden/>
            </w:rPr>
            <w:fldChar w:fldCharType="separate"/>
          </w:r>
          <w:ins w:id="257" w:author="Dong Trieu" w:date="2023-04-04T09:43:00Z">
            <w:r>
              <w:rPr>
                <w:noProof/>
                <w:webHidden/>
              </w:rPr>
              <w:t>15</w:t>
            </w:r>
            <w:r>
              <w:rPr>
                <w:noProof/>
                <w:webHidden/>
              </w:rPr>
              <w:fldChar w:fldCharType="end"/>
            </w:r>
            <w:r w:rsidRPr="006C4836">
              <w:rPr>
                <w:rStyle w:val="Hyperlink"/>
                <w:noProof/>
              </w:rPr>
              <w:fldChar w:fldCharType="end"/>
            </w:r>
          </w:ins>
        </w:p>
        <w:p w14:paraId="531269CD" w14:textId="2BB21AAC" w:rsidR="002D60B2" w:rsidRDefault="002D60B2">
          <w:pPr>
            <w:pStyle w:val="TOC1"/>
            <w:rPr>
              <w:ins w:id="258" w:author="Dong Trieu" w:date="2023-04-04T09:43:00Z"/>
              <w:rFonts w:cstheme="minorBidi"/>
              <w:noProof/>
              <w:lang w:val="en-001" w:eastAsia="en-001"/>
            </w:rPr>
          </w:pPr>
          <w:ins w:id="25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Giới thiệu về hệ quản trị cơ sở dữ liệu</w:t>
            </w:r>
            <w:r>
              <w:rPr>
                <w:noProof/>
                <w:webHidden/>
              </w:rPr>
              <w:tab/>
            </w:r>
            <w:r>
              <w:rPr>
                <w:noProof/>
                <w:webHidden/>
              </w:rPr>
              <w:fldChar w:fldCharType="begin"/>
            </w:r>
            <w:r>
              <w:rPr>
                <w:noProof/>
                <w:webHidden/>
              </w:rPr>
              <w:instrText xml:space="preserve"> PAGEREF _Toc131493812 \h </w:instrText>
            </w:r>
            <w:r>
              <w:rPr>
                <w:noProof/>
                <w:webHidden/>
              </w:rPr>
            </w:r>
          </w:ins>
          <w:r>
            <w:rPr>
              <w:noProof/>
              <w:webHidden/>
            </w:rPr>
            <w:fldChar w:fldCharType="separate"/>
          </w:r>
          <w:ins w:id="260" w:author="Dong Trieu" w:date="2023-04-04T09:43:00Z">
            <w:r>
              <w:rPr>
                <w:noProof/>
                <w:webHidden/>
              </w:rPr>
              <w:t>16</w:t>
            </w:r>
            <w:r>
              <w:rPr>
                <w:noProof/>
                <w:webHidden/>
              </w:rPr>
              <w:fldChar w:fldCharType="end"/>
            </w:r>
            <w:r w:rsidRPr="006C4836">
              <w:rPr>
                <w:rStyle w:val="Hyperlink"/>
                <w:noProof/>
              </w:rPr>
              <w:fldChar w:fldCharType="end"/>
            </w:r>
          </w:ins>
        </w:p>
        <w:p w14:paraId="0471ADBA" w14:textId="1B14749E" w:rsidR="002D60B2" w:rsidRDefault="002D60B2">
          <w:pPr>
            <w:pStyle w:val="TOC1"/>
            <w:rPr>
              <w:ins w:id="261" w:author="Dong Trieu" w:date="2023-04-04T09:43:00Z"/>
              <w:rFonts w:cstheme="minorBidi"/>
              <w:noProof/>
              <w:lang w:val="en-001" w:eastAsia="en-001"/>
            </w:rPr>
          </w:pPr>
          <w:ins w:id="26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Công cụ sử dụng</w:t>
            </w:r>
            <w:r>
              <w:rPr>
                <w:noProof/>
                <w:webHidden/>
              </w:rPr>
              <w:tab/>
            </w:r>
            <w:r>
              <w:rPr>
                <w:noProof/>
                <w:webHidden/>
              </w:rPr>
              <w:fldChar w:fldCharType="begin"/>
            </w:r>
            <w:r>
              <w:rPr>
                <w:noProof/>
                <w:webHidden/>
              </w:rPr>
              <w:instrText xml:space="preserve"> PAGEREF _Toc131493813 \h </w:instrText>
            </w:r>
            <w:r>
              <w:rPr>
                <w:noProof/>
                <w:webHidden/>
              </w:rPr>
            </w:r>
          </w:ins>
          <w:r>
            <w:rPr>
              <w:noProof/>
              <w:webHidden/>
            </w:rPr>
            <w:fldChar w:fldCharType="separate"/>
          </w:r>
          <w:ins w:id="263" w:author="Dong Trieu" w:date="2023-04-04T09:43:00Z">
            <w:r>
              <w:rPr>
                <w:noProof/>
                <w:webHidden/>
              </w:rPr>
              <w:t>16</w:t>
            </w:r>
            <w:r>
              <w:rPr>
                <w:noProof/>
                <w:webHidden/>
              </w:rPr>
              <w:fldChar w:fldCharType="end"/>
            </w:r>
            <w:r w:rsidRPr="006C4836">
              <w:rPr>
                <w:rStyle w:val="Hyperlink"/>
                <w:noProof/>
              </w:rPr>
              <w:fldChar w:fldCharType="end"/>
            </w:r>
          </w:ins>
        </w:p>
        <w:p w14:paraId="18225A4A" w14:textId="336C90D4" w:rsidR="002D60B2" w:rsidRDefault="002D60B2">
          <w:pPr>
            <w:pStyle w:val="TOC1"/>
            <w:tabs>
              <w:tab w:val="left" w:pos="1320"/>
            </w:tabs>
            <w:rPr>
              <w:ins w:id="264" w:author="Dong Trieu" w:date="2023-04-04T09:43:00Z"/>
              <w:rFonts w:cstheme="minorBidi"/>
              <w:noProof/>
              <w:lang w:val="en-001" w:eastAsia="en-001"/>
            </w:rPr>
          </w:pPr>
          <w:ins w:id="26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CHƯƠNG 2.</w:t>
            </w:r>
            <w:r>
              <w:rPr>
                <w:rFonts w:cstheme="minorBidi"/>
                <w:noProof/>
                <w:lang w:val="en-001" w:eastAsia="en-001"/>
              </w:rPr>
              <w:tab/>
            </w:r>
            <w:r w:rsidRPr="006C4836">
              <w:rPr>
                <w:rStyle w:val="Hyperlink"/>
                <w:noProof/>
              </w:rPr>
              <w:t>PHÂN TÍCH THIẾT KẾ HỆ THỐNG THÔNG TIN</w:t>
            </w:r>
            <w:r>
              <w:rPr>
                <w:noProof/>
                <w:webHidden/>
              </w:rPr>
              <w:tab/>
            </w:r>
            <w:r>
              <w:rPr>
                <w:noProof/>
                <w:webHidden/>
              </w:rPr>
              <w:fldChar w:fldCharType="begin"/>
            </w:r>
            <w:r>
              <w:rPr>
                <w:noProof/>
                <w:webHidden/>
              </w:rPr>
              <w:instrText xml:space="preserve"> PAGEREF _Toc131493814 \h </w:instrText>
            </w:r>
            <w:r>
              <w:rPr>
                <w:noProof/>
                <w:webHidden/>
              </w:rPr>
            </w:r>
          </w:ins>
          <w:r>
            <w:rPr>
              <w:noProof/>
              <w:webHidden/>
            </w:rPr>
            <w:fldChar w:fldCharType="separate"/>
          </w:r>
          <w:ins w:id="266" w:author="Dong Trieu" w:date="2023-04-04T09:43:00Z">
            <w:r>
              <w:rPr>
                <w:noProof/>
                <w:webHidden/>
              </w:rPr>
              <w:t>18</w:t>
            </w:r>
            <w:r>
              <w:rPr>
                <w:noProof/>
                <w:webHidden/>
              </w:rPr>
              <w:fldChar w:fldCharType="end"/>
            </w:r>
            <w:r w:rsidRPr="006C4836">
              <w:rPr>
                <w:rStyle w:val="Hyperlink"/>
                <w:noProof/>
              </w:rPr>
              <w:fldChar w:fldCharType="end"/>
            </w:r>
          </w:ins>
        </w:p>
        <w:p w14:paraId="78EE98AE" w14:textId="600CCCF8" w:rsidR="002D60B2" w:rsidRDefault="002D60B2">
          <w:pPr>
            <w:pStyle w:val="TOC1"/>
            <w:rPr>
              <w:ins w:id="267" w:author="Dong Trieu" w:date="2023-04-04T09:43:00Z"/>
              <w:rFonts w:cstheme="minorBidi"/>
              <w:noProof/>
              <w:lang w:val="en-001" w:eastAsia="en-001"/>
            </w:rPr>
          </w:pPr>
          <w:ins w:id="26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Phân tích hệ thống</w:t>
            </w:r>
            <w:r>
              <w:rPr>
                <w:noProof/>
                <w:webHidden/>
              </w:rPr>
              <w:tab/>
            </w:r>
            <w:r>
              <w:rPr>
                <w:noProof/>
                <w:webHidden/>
              </w:rPr>
              <w:fldChar w:fldCharType="begin"/>
            </w:r>
            <w:r>
              <w:rPr>
                <w:noProof/>
                <w:webHidden/>
              </w:rPr>
              <w:instrText xml:space="preserve"> PAGEREF _Toc131493815 \h </w:instrText>
            </w:r>
            <w:r>
              <w:rPr>
                <w:noProof/>
                <w:webHidden/>
              </w:rPr>
            </w:r>
          </w:ins>
          <w:r>
            <w:rPr>
              <w:noProof/>
              <w:webHidden/>
            </w:rPr>
            <w:fldChar w:fldCharType="separate"/>
          </w:r>
          <w:ins w:id="269" w:author="Dong Trieu" w:date="2023-04-04T09:43:00Z">
            <w:r>
              <w:rPr>
                <w:noProof/>
                <w:webHidden/>
              </w:rPr>
              <w:t>18</w:t>
            </w:r>
            <w:r>
              <w:rPr>
                <w:noProof/>
                <w:webHidden/>
              </w:rPr>
              <w:fldChar w:fldCharType="end"/>
            </w:r>
            <w:r w:rsidRPr="006C4836">
              <w:rPr>
                <w:rStyle w:val="Hyperlink"/>
                <w:noProof/>
              </w:rPr>
              <w:fldChar w:fldCharType="end"/>
            </w:r>
          </w:ins>
        </w:p>
        <w:p w14:paraId="74643635" w14:textId="69DE9A8B" w:rsidR="002D60B2" w:rsidRDefault="002D60B2">
          <w:pPr>
            <w:pStyle w:val="TOC1"/>
            <w:rPr>
              <w:ins w:id="270" w:author="Dong Trieu" w:date="2023-04-04T09:43:00Z"/>
              <w:rFonts w:cstheme="minorBidi"/>
              <w:noProof/>
              <w:lang w:val="en-001" w:eastAsia="en-001"/>
            </w:rPr>
          </w:pPr>
          <w:ins w:id="27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Sơ đồ Use Case</w:t>
            </w:r>
            <w:r>
              <w:rPr>
                <w:noProof/>
                <w:webHidden/>
              </w:rPr>
              <w:tab/>
            </w:r>
            <w:r>
              <w:rPr>
                <w:noProof/>
                <w:webHidden/>
              </w:rPr>
              <w:fldChar w:fldCharType="begin"/>
            </w:r>
            <w:r>
              <w:rPr>
                <w:noProof/>
                <w:webHidden/>
              </w:rPr>
              <w:instrText xml:space="preserve"> PAGEREF _Toc131493816 \h </w:instrText>
            </w:r>
            <w:r>
              <w:rPr>
                <w:noProof/>
                <w:webHidden/>
              </w:rPr>
            </w:r>
          </w:ins>
          <w:r>
            <w:rPr>
              <w:noProof/>
              <w:webHidden/>
            </w:rPr>
            <w:fldChar w:fldCharType="separate"/>
          </w:r>
          <w:ins w:id="272" w:author="Dong Trieu" w:date="2023-04-04T09:43:00Z">
            <w:r>
              <w:rPr>
                <w:noProof/>
                <w:webHidden/>
              </w:rPr>
              <w:t>21</w:t>
            </w:r>
            <w:r>
              <w:rPr>
                <w:noProof/>
                <w:webHidden/>
              </w:rPr>
              <w:fldChar w:fldCharType="end"/>
            </w:r>
            <w:r w:rsidRPr="006C4836">
              <w:rPr>
                <w:rStyle w:val="Hyperlink"/>
                <w:noProof/>
              </w:rPr>
              <w:fldChar w:fldCharType="end"/>
            </w:r>
          </w:ins>
        </w:p>
        <w:p w14:paraId="438077C7" w14:textId="7FF8BFF0" w:rsidR="002D60B2" w:rsidRDefault="002D60B2">
          <w:pPr>
            <w:pStyle w:val="TOC1"/>
            <w:rPr>
              <w:ins w:id="273" w:author="Dong Trieu" w:date="2023-04-04T09:43:00Z"/>
              <w:rFonts w:cstheme="minorBidi"/>
              <w:noProof/>
              <w:lang w:val="en-001" w:eastAsia="en-001"/>
            </w:rPr>
          </w:pPr>
          <w:ins w:id="27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Sơ đồ lớp</w:t>
            </w:r>
            <w:r>
              <w:rPr>
                <w:noProof/>
                <w:webHidden/>
              </w:rPr>
              <w:tab/>
            </w:r>
            <w:r>
              <w:rPr>
                <w:noProof/>
                <w:webHidden/>
              </w:rPr>
              <w:fldChar w:fldCharType="begin"/>
            </w:r>
            <w:r>
              <w:rPr>
                <w:noProof/>
                <w:webHidden/>
              </w:rPr>
              <w:instrText xml:space="preserve"> PAGEREF _Toc131493817 \h </w:instrText>
            </w:r>
            <w:r>
              <w:rPr>
                <w:noProof/>
                <w:webHidden/>
              </w:rPr>
            </w:r>
          </w:ins>
          <w:r>
            <w:rPr>
              <w:noProof/>
              <w:webHidden/>
            </w:rPr>
            <w:fldChar w:fldCharType="separate"/>
          </w:r>
          <w:ins w:id="275" w:author="Dong Trieu" w:date="2023-04-04T09:43:00Z">
            <w:r>
              <w:rPr>
                <w:noProof/>
                <w:webHidden/>
              </w:rPr>
              <w:t>25</w:t>
            </w:r>
            <w:r>
              <w:rPr>
                <w:noProof/>
                <w:webHidden/>
              </w:rPr>
              <w:fldChar w:fldCharType="end"/>
            </w:r>
            <w:r w:rsidRPr="006C4836">
              <w:rPr>
                <w:rStyle w:val="Hyperlink"/>
                <w:noProof/>
              </w:rPr>
              <w:fldChar w:fldCharType="end"/>
            </w:r>
          </w:ins>
        </w:p>
        <w:p w14:paraId="327FF61E" w14:textId="0ED3E787" w:rsidR="002D60B2" w:rsidRDefault="002D60B2">
          <w:pPr>
            <w:pStyle w:val="TOC1"/>
            <w:rPr>
              <w:ins w:id="276" w:author="Dong Trieu" w:date="2023-04-04T09:43:00Z"/>
              <w:rFonts w:cstheme="minorBidi"/>
              <w:noProof/>
              <w:lang w:val="en-001" w:eastAsia="en-001"/>
            </w:rPr>
          </w:pPr>
          <w:ins w:id="27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_Toc131493818 \h </w:instrText>
            </w:r>
            <w:r>
              <w:rPr>
                <w:noProof/>
                <w:webHidden/>
              </w:rPr>
            </w:r>
          </w:ins>
          <w:r>
            <w:rPr>
              <w:noProof/>
              <w:webHidden/>
            </w:rPr>
            <w:fldChar w:fldCharType="separate"/>
          </w:r>
          <w:ins w:id="278" w:author="Dong Trieu" w:date="2023-04-04T09:43:00Z">
            <w:r>
              <w:rPr>
                <w:noProof/>
                <w:webHidden/>
              </w:rPr>
              <w:t>25</w:t>
            </w:r>
            <w:r>
              <w:rPr>
                <w:noProof/>
                <w:webHidden/>
              </w:rPr>
              <w:fldChar w:fldCharType="end"/>
            </w:r>
            <w:r w:rsidRPr="006C4836">
              <w:rPr>
                <w:rStyle w:val="Hyperlink"/>
                <w:noProof/>
              </w:rPr>
              <w:fldChar w:fldCharType="end"/>
            </w:r>
          </w:ins>
        </w:p>
        <w:p w14:paraId="7211BB28" w14:textId="712AE583" w:rsidR="002D60B2" w:rsidRDefault="002D60B2">
          <w:pPr>
            <w:pStyle w:val="TOC1"/>
            <w:rPr>
              <w:ins w:id="279" w:author="Dong Trieu" w:date="2023-04-04T09:43:00Z"/>
              <w:rFonts w:cstheme="minorBidi"/>
              <w:noProof/>
              <w:lang w:val="en-001" w:eastAsia="en-001"/>
            </w:rPr>
          </w:pPr>
          <w:ins w:id="28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"_Toc131493819"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Kiến trúc hệ thống</w:t>
            </w:r>
            <w:r>
              <w:rPr>
                <w:noProof/>
                <w:webHidden/>
              </w:rPr>
              <w:tab/>
            </w:r>
            <w:r>
              <w:rPr>
                <w:noProof/>
                <w:webHidden/>
              </w:rPr>
              <w:fldChar w:fldCharType="begin"/>
            </w:r>
            <w:r>
              <w:rPr>
                <w:noProof/>
                <w:webHidden/>
              </w:rPr>
              <w:instrText xml:space="preserve"> PAGEREF _Toc131493819 \h </w:instrText>
            </w:r>
            <w:r>
              <w:rPr>
                <w:noProof/>
                <w:webHidden/>
              </w:rPr>
            </w:r>
          </w:ins>
          <w:r>
            <w:rPr>
              <w:noProof/>
              <w:webHidden/>
            </w:rPr>
            <w:fldChar w:fldCharType="separate"/>
          </w:r>
          <w:ins w:id="281" w:author="Dong Trieu" w:date="2023-04-04T09:43:00Z">
            <w:r>
              <w:rPr>
                <w:noProof/>
                <w:webHidden/>
              </w:rPr>
              <w:t>26</w:t>
            </w:r>
            <w:r>
              <w:rPr>
                <w:noProof/>
                <w:webHidden/>
              </w:rPr>
              <w:fldChar w:fldCharType="end"/>
            </w:r>
            <w:r w:rsidRPr="006C4836">
              <w:rPr>
                <w:rStyle w:val="Hyperlink"/>
                <w:noProof/>
              </w:rPr>
              <w:fldChar w:fldCharType="end"/>
            </w:r>
          </w:ins>
        </w:p>
        <w:p w14:paraId="2D45DAB4" w14:textId="587A5F78" w:rsidR="002D60B2" w:rsidRDefault="002D60B2">
          <w:pPr>
            <w:pStyle w:val="TOC1"/>
            <w:tabs>
              <w:tab w:val="left" w:pos="880"/>
            </w:tabs>
            <w:rPr>
              <w:ins w:id="282" w:author="Dong Trieu" w:date="2023-04-04T09:43:00Z"/>
              <w:rFonts w:cstheme="minorBidi"/>
              <w:noProof/>
              <w:lang w:val="en-001" w:eastAsia="en-001"/>
            </w:rPr>
          </w:pPr>
          <w:ins w:id="28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w:t>
            </w:r>
            <w:r>
              <w:rPr>
                <w:rFonts w:cstheme="minorBidi"/>
                <w:noProof/>
                <w:lang w:val="en-001" w:eastAsia="en-001"/>
              </w:rPr>
              <w:tab/>
            </w:r>
            <w:r w:rsidRPr="006C4836">
              <w:rPr>
                <w:rStyle w:val="Hyperlink"/>
                <w:noProof/>
              </w:rPr>
              <w:t>Sequence</w:t>
            </w:r>
            <w:r>
              <w:rPr>
                <w:noProof/>
                <w:webHidden/>
              </w:rPr>
              <w:tab/>
            </w:r>
            <w:r>
              <w:rPr>
                <w:noProof/>
                <w:webHidden/>
              </w:rPr>
              <w:fldChar w:fldCharType="begin"/>
            </w:r>
            <w:r>
              <w:rPr>
                <w:noProof/>
                <w:webHidden/>
              </w:rPr>
              <w:instrText xml:space="preserve"> PAGEREF _Toc131493820 \h </w:instrText>
            </w:r>
            <w:r>
              <w:rPr>
                <w:noProof/>
                <w:webHidden/>
              </w:rPr>
            </w:r>
          </w:ins>
          <w:r>
            <w:rPr>
              <w:noProof/>
              <w:webHidden/>
            </w:rPr>
            <w:fldChar w:fldCharType="separate"/>
          </w:r>
          <w:ins w:id="284" w:author="Dong Trieu" w:date="2023-04-04T09:43:00Z">
            <w:r>
              <w:rPr>
                <w:noProof/>
                <w:webHidden/>
              </w:rPr>
              <w:t>26</w:t>
            </w:r>
            <w:r>
              <w:rPr>
                <w:noProof/>
                <w:webHidden/>
              </w:rPr>
              <w:fldChar w:fldCharType="end"/>
            </w:r>
            <w:r w:rsidRPr="006C4836">
              <w:rPr>
                <w:rStyle w:val="Hyperlink"/>
                <w:noProof/>
              </w:rPr>
              <w:fldChar w:fldCharType="end"/>
            </w:r>
          </w:ins>
        </w:p>
        <w:p w14:paraId="6BE3F7E4" w14:textId="1D09CD96" w:rsidR="002D60B2" w:rsidRDefault="002D60B2">
          <w:pPr>
            <w:pStyle w:val="TOC1"/>
            <w:tabs>
              <w:tab w:val="left" w:pos="1100"/>
            </w:tabs>
            <w:rPr>
              <w:ins w:id="285" w:author="Dong Trieu" w:date="2023-04-04T09:43:00Z"/>
              <w:rFonts w:cstheme="minorBidi"/>
              <w:noProof/>
              <w:lang w:val="en-001" w:eastAsia="en-001"/>
            </w:rPr>
          </w:pPr>
          <w:ins w:id="28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2.1.1.1.</w:t>
            </w:r>
            <w:r>
              <w:rPr>
                <w:rFonts w:cstheme="minorBidi"/>
                <w:noProof/>
                <w:lang w:val="en-001" w:eastAsia="en-001"/>
              </w:rPr>
              <w:tab/>
            </w:r>
            <w:r w:rsidRPr="006C4836">
              <w:rPr>
                <w:rStyle w:val="Hyperlink"/>
                <w:noProof/>
              </w:rPr>
              <w:t>Đăng nhập bằng Facebook</w:t>
            </w:r>
            <w:r>
              <w:rPr>
                <w:noProof/>
                <w:webHidden/>
              </w:rPr>
              <w:tab/>
            </w:r>
            <w:r>
              <w:rPr>
                <w:noProof/>
                <w:webHidden/>
              </w:rPr>
              <w:fldChar w:fldCharType="begin"/>
            </w:r>
            <w:r>
              <w:rPr>
                <w:noProof/>
                <w:webHidden/>
              </w:rPr>
              <w:instrText xml:space="preserve"> PAGEREF _Toc131493821 \h </w:instrText>
            </w:r>
            <w:r>
              <w:rPr>
                <w:noProof/>
                <w:webHidden/>
              </w:rPr>
            </w:r>
          </w:ins>
          <w:r>
            <w:rPr>
              <w:noProof/>
              <w:webHidden/>
            </w:rPr>
            <w:fldChar w:fldCharType="separate"/>
          </w:r>
          <w:ins w:id="287" w:author="Dong Trieu" w:date="2023-04-04T09:43:00Z">
            <w:r>
              <w:rPr>
                <w:noProof/>
                <w:webHidden/>
              </w:rPr>
              <w:t>26</w:t>
            </w:r>
            <w:r>
              <w:rPr>
                <w:noProof/>
                <w:webHidden/>
              </w:rPr>
              <w:fldChar w:fldCharType="end"/>
            </w:r>
            <w:r w:rsidRPr="006C4836">
              <w:rPr>
                <w:rStyle w:val="Hyperlink"/>
                <w:noProof/>
              </w:rPr>
              <w:fldChar w:fldCharType="end"/>
            </w:r>
          </w:ins>
        </w:p>
        <w:p w14:paraId="23A9D121" w14:textId="75202ED3" w:rsidR="002D60B2" w:rsidRDefault="002D60B2">
          <w:pPr>
            <w:pStyle w:val="TOC1"/>
            <w:tabs>
              <w:tab w:val="left" w:pos="1100"/>
            </w:tabs>
            <w:rPr>
              <w:ins w:id="288" w:author="Dong Trieu" w:date="2023-04-04T09:43:00Z"/>
              <w:rFonts w:cstheme="minorBidi"/>
              <w:noProof/>
              <w:lang w:val="en-001" w:eastAsia="en-001"/>
            </w:rPr>
          </w:pPr>
          <w:ins w:id="28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2.1.1.2.</w:t>
            </w:r>
            <w:r>
              <w:rPr>
                <w:rFonts w:cstheme="minorBidi"/>
                <w:noProof/>
                <w:lang w:val="en-001" w:eastAsia="en-001"/>
              </w:rPr>
              <w:tab/>
            </w:r>
            <w:r w:rsidRPr="006C4836">
              <w:rPr>
                <w:rStyle w:val="Hyperlink"/>
                <w:noProof/>
              </w:rPr>
              <w:t>Đăng nhập</w:t>
            </w:r>
            <w:r>
              <w:rPr>
                <w:noProof/>
                <w:webHidden/>
              </w:rPr>
              <w:tab/>
            </w:r>
            <w:r>
              <w:rPr>
                <w:noProof/>
                <w:webHidden/>
              </w:rPr>
              <w:fldChar w:fldCharType="begin"/>
            </w:r>
            <w:r>
              <w:rPr>
                <w:noProof/>
                <w:webHidden/>
              </w:rPr>
              <w:instrText xml:space="preserve"> PAGEREF _Toc131493822 \h </w:instrText>
            </w:r>
            <w:r>
              <w:rPr>
                <w:noProof/>
                <w:webHidden/>
              </w:rPr>
            </w:r>
          </w:ins>
          <w:r>
            <w:rPr>
              <w:noProof/>
              <w:webHidden/>
            </w:rPr>
            <w:fldChar w:fldCharType="separate"/>
          </w:r>
          <w:ins w:id="290" w:author="Dong Trieu" w:date="2023-04-04T09:43:00Z">
            <w:r>
              <w:rPr>
                <w:noProof/>
                <w:webHidden/>
              </w:rPr>
              <w:t>26</w:t>
            </w:r>
            <w:r>
              <w:rPr>
                <w:noProof/>
                <w:webHidden/>
              </w:rPr>
              <w:fldChar w:fldCharType="end"/>
            </w:r>
            <w:r w:rsidRPr="006C4836">
              <w:rPr>
                <w:rStyle w:val="Hyperlink"/>
                <w:noProof/>
              </w:rPr>
              <w:fldChar w:fldCharType="end"/>
            </w:r>
          </w:ins>
        </w:p>
        <w:p w14:paraId="44C896A9" w14:textId="00427FF2" w:rsidR="002D60B2" w:rsidRDefault="002D60B2">
          <w:pPr>
            <w:pStyle w:val="TOC1"/>
            <w:tabs>
              <w:tab w:val="left" w:pos="1100"/>
            </w:tabs>
            <w:rPr>
              <w:ins w:id="291" w:author="Dong Trieu" w:date="2023-04-04T09:43:00Z"/>
              <w:rFonts w:cstheme="minorBidi"/>
              <w:noProof/>
              <w:lang w:val="en-001" w:eastAsia="en-001"/>
            </w:rPr>
          </w:pPr>
          <w:ins w:id="29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2.1.1.3.</w:t>
            </w:r>
            <w:r>
              <w:rPr>
                <w:rFonts w:cstheme="minorBidi"/>
                <w:noProof/>
                <w:lang w:val="en-001" w:eastAsia="en-001"/>
              </w:rPr>
              <w:tab/>
            </w:r>
            <w:r w:rsidRPr="006C4836">
              <w:rPr>
                <w:rStyle w:val="Hyperlink"/>
                <w:noProof/>
              </w:rPr>
              <w:t>Kiểm tra địa chỉ khi đặt hàng</w:t>
            </w:r>
            <w:r>
              <w:rPr>
                <w:noProof/>
                <w:webHidden/>
              </w:rPr>
              <w:tab/>
            </w:r>
            <w:r>
              <w:rPr>
                <w:noProof/>
                <w:webHidden/>
              </w:rPr>
              <w:fldChar w:fldCharType="begin"/>
            </w:r>
            <w:r>
              <w:rPr>
                <w:noProof/>
                <w:webHidden/>
              </w:rPr>
              <w:instrText xml:space="preserve"> PAGEREF _Toc131493823 \h </w:instrText>
            </w:r>
            <w:r>
              <w:rPr>
                <w:noProof/>
                <w:webHidden/>
              </w:rPr>
            </w:r>
          </w:ins>
          <w:r>
            <w:rPr>
              <w:noProof/>
              <w:webHidden/>
            </w:rPr>
            <w:fldChar w:fldCharType="separate"/>
          </w:r>
          <w:ins w:id="293" w:author="Dong Trieu" w:date="2023-04-04T09:43:00Z">
            <w:r>
              <w:rPr>
                <w:noProof/>
                <w:webHidden/>
              </w:rPr>
              <w:t>27</w:t>
            </w:r>
            <w:r>
              <w:rPr>
                <w:noProof/>
                <w:webHidden/>
              </w:rPr>
              <w:fldChar w:fldCharType="end"/>
            </w:r>
            <w:r w:rsidRPr="006C4836">
              <w:rPr>
                <w:rStyle w:val="Hyperlink"/>
                <w:noProof/>
              </w:rPr>
              <w:fldChar w:fldCharType="end"/>
            </w:r>
          </w:ins>
        </w:p>
        <w:p w14:paraId="5E48A9A9" w14:textId="576095A1" w:rsidR="002D60B2" w:rsidRDefault="002D60B2">
          <w:pPr>
            <w:pStyle w:val="TOC1"/>
            <w:tabs>
              <w:tab w:val="left" w:pos="1100"/>
            </w:tabs>
            <w:rPr>
              <w:ins w:id="294" w:author="Dong Trieu" w:date="2023-04-04T09:43:00Z"/>
              <w:rFonts w:cstheme="minorBidi"/>
              <w:noProof/>
              <w:lang w:val="en-001" w:eastAsia="en-001"/>
            </w:rPr>
          </w:pPr>
          <w:ins w:id="29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2.1.1.4.</w:t>
            </w:r>
            <w:r>
              <w:rPr>
                <w:rFonts w:cstheme="minorBidi"/>
                <w:noProof/>
                <w:lang w:val="en-001" w:eastAsia="en-001"/>
              </w:rPr>
              <w:tab/>
            </w:r>
            <w:r w:rsidRPr="006C4836">
              <w:rPr>
                <w:rStyle w:val="Hyperlink"/>
                <w:noProof/>
              </w:rPr>
              <w:t>Quên mật khẩu</w:t>
            </w:r>
            <w:r>
              <w:rPr>
                <w:noProof/>
                <w:webHidden/>
              </w:rPr>
              <w:tab/>
            </w:r>
            <w:r>
              <w:rPr>
                <w:noProof/>
                <w:webHidden/>
              </w:rPr>
              <w:fldChar w:fldCharType="begin"/>
            </w:r>
            <w:r>
              <w:rPr>
                <w:noProof/>
                <w:webHidden/>
              </w:rPr>
              <w:instrText xml:space="preserve"> PAGEREF _Toc131493824 \h </w:instrText>
            </w:r>
            <w:r>
              <w:rPr>
                <w:noProof/>
                <w:webHidden/>
              </w:rPr>
            </w:r>
          </w:ins>
          <w:r>
            <w:rPr>
              <w:noProof/>
              <w:webHidden/>
            </w:rPr>
            <w:fldChar w:fldCharType="separate"/>
          </w:r>
          <w:ins w:id="296" w:author="Dong Trieu" w:date="2023-04-04T09:43:00Z">
            <w:r>
              <w:rPr>
                <w:noProof/>
                <w:webHidden/>
              </w:rPr>
              <w:t>28</w:t>
            </w:r>
            <w:r>
              <w:rPr>
                <w:noProof/>
                <w:webHidden/>
              </w:rPr>
              <w:fldChar w:fldCharType="end"/>
            </w:r>
            <w:r w:rsidRPr="006C4836">
              <w:rPr>
                <w:rStyle w:val="Hyperlink"/>
                <w:noProof/>
              </w:rPr>
              <w:fldChar w:fldCharType="end"/>
            </w:r>
          </w:ins>
        </w:p>
        <w:p w14:paraId="24A19130" w14:textId="4B99253A" w:rsidR="002D60B2" w:rsidRDefault="002D60B2">
          <w:pPr>
            <w:pStyle w:val="TOC1"/>
            <w:tabs>
              <w:tab w:val="left" w:pos="1100"/>
            </w:tabs>
            <w:rPr>
              <w:ins w:id="297" w:author="Dong Trieu" w:date="2023-04-04T09:43:00Z"/>
              <w:rFonts w:cstheme="minorBidi"/>
              <w:noProof/>
              <w:lang w:val="en-001" w:eastAsia="en-001"/>
            </w:rPr>
          </w:pPr>
          <w:ins w:id="29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2.1.1.5.</w:t>
            </w:r>
            <w:r>
              <w:rPr>
                <w:rFonts w:cstheme="minorBidi"/>
                <w:noProof/>
                <w:lang w:val="en-001" w:eastAsia="en-001"/>
              </w:rPr>
              <w:tab/>
            </w:r>
            <w:r w:rsidRPr="006C4836">
              <w:rPr>
                <w:rStyle w:val="Hyperlink"/>
                <w:noProof/>
              </w:rPr>
              <w:t>Sửa sản phẩm</w:t>
            </w:r>
            <w:r>
              <w:rPr>
                <w:noProof/>
                <w:webHidden/>
              </w:rPr>
              <w:tab/>
            </w:r>
            <w:r>
              <w:rPr>
                <w:noProof/>
                <w:webHidden/>
              </w:rPr>
              <w:fldChar w:fldCharType="begin"/>
            </w:r>
            <w:r>
              <w:rPr>
                <w:noProof/>
                <w:webHidden/>
              </w:rPr>
              <w:instrText xml:space="preserve"> PAGEREF _Toc131493825 \h </w:instrText>
            </w:r>
            <w:r>
              <w:rPr>
                <w:noProof/>
                <w:webHidden/>
              </w:rPr>
            </w:r>
          </w:ins>
          <w:r>
            <w:rPr>
              <w:noProof/>
              <w:webHidden/>
            </w:rPr>
            <w:fldChar w:fldCharType="separate"/>
          </w:r>
          <w:ins w:id="299" w:author="Dong Trieu" w:date="2023-04-04T09:43:00Z">
            <w:r>
              <w:rPr>
                <w:noProof/>
                <w:webHidden/>
              </w:rPr>
              <w:t>29</w:t>
            </w:r>
            <w:r>
              <w:rPr>
                <w:noProof/>
                <w:webHidden/>
              </w:rPr>
              <w:fldChar w:fldCharType="end"/>
            </w:r>
            <w:r w:rsidRPr="006C4836">
              <w:rPr>
                <w:rStyle w:val="Hyperlink"/>
                <w:noProof/>
              </w:rPr>
              <w:fldChar w:fldCharType="end"/>
            </w:r>
          </w:ins>
        </w:p>
        <w:p w14:paraId="654B9B47" w14:textId="39F5C7DD" w:rsidR="002D60B2" w:rsidRDefault="002D60B2">
          <w:pPr>
            <w:pStyle w:val="TOC1"/>
            <w:tabs>
              <w:tab w:val="left" w:pos="1100"/>
            </w:tabs>
            <w:rPr>
              <w:ins w:id="300" w:author="Dong Trieu" w:date="2023-04-04T09:43:00Z"/>
              <w:rFonts w:cstheme="minorBidi"/>
              <w:noProof/>
              <w:lang w:val="en-001" w:eastAsia="en-001"/>
            </w:rPr>
          </w:pPr>
          <w:ins w:id="30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2.1.1.6.</w:t>
            </w:r>
            <w:r>
              <w:rPr>
                <w:rFonts w:cstheme="minorBidi"/>
                <w:noProof/>
                <w:lang w:val="en-001" w:eastAsia="en-001"/>
              </w:rPr>
              <w:tab/>
            </w:r>
            <w:r w:rsidRPr="006C4836">
              <w:rPr>
                <w:rStyle w:val="Hyperlink"/>
                <w:noProof/>
              </w:rPr>
              <w:t>Thêm Sản Phẩm</w:t>
            </w:r>
            <w:r>
              <w:rPr>
                <w:noProof/>
                <w:webHidden/>
              </w:rPr>
              <w:tab/>
            </w:r>
            <w:r>
              <w:rPr>
                <w:noProof/>
                <w:webHidden/>
              </w:rPr>
              <w:fldChar w:fldCharType="begin"/>
            </w:r>
            <w:r>
              <w:rPr>
                <w:noProof/>
                <w:webHidden/>
              </w:rPr>
              <w:instrText xml:space="preserve"> PAGEREF _Toc131493826 \h </w:instrText>
            </w:r>
            <w:r>
              <w:rPr>
                <w:noProof/>
                <w:webHidden/>
              </w:rPr>
            </w:r>
          </w:ins>
          <w:r>
            <w:rPr>
              <w:noProof/>
              <w:webHidden/>
            </w:rPr>
            <w:fldChar w:fldCharType="separate"/>
          </w:r>
          <w:ins w:id="302" w:author="Dong Trieu" w:date="2023-04-04T09:43:00Z">
            <w:r>
              <w:rPr>
                <w:noProof/>
                <w:webHidden/>
              </w:rPr>
              <w:t>30</w:t>
            </w:r>
            <w:r>
              <w:rPr>
                <w:noProof/>
                <w:webHidden/>
              </w:rPr>
              <w:fldChar w:fldCharType="end"/>
            </w:r>
            <w:r w:rsidRPr="006C4836">
              <w:rPr>
                <w:rStyle w:val="Hyperlink"/>
                <w:noProof/>
              </w:rPr>
              <w:fldChar w:fldCharType="end"/>
            </w:r>
          </w:ins>
        </w:p>
        <w:p w14:paraId="2090DF84" w14:textId="38EC411E" w:rsidR="002D60B2" w:rsidRDefault="002D60B2">
          <w:pPr>
            <w:pStyle w:val="TOC1"/>
            <w:tabs>
              <w:tab w:val="left" w:pos="1100"/>
            </w:tabs>
            <w:rPr>
              <w:ins w:id="303" w:author="Dong Trieu" w:date="2023-04-04T09:43:00Z"/>
              <w:rFonts w:cstheme="minorBidi"/>
              <w:noProof/>
              <w:lang w:val="en-001" w:eastAsia="en-001"/>
            </w:rPr>
          </w:pPr>
          <w:ins w:id="304" w:author="Dong Trieu" w:date="2023-04-04T09:43:00Z">
            <w:r w:rsidRPr="006C4836">
              <w:rPr>
                <w:rStyle w:val="Hyperlink"/>
                <w:noProof/>
              </w:rPr>
              <w:lastRenderedPageBreak/>
              <w:fldChar w:fldCharType="begin"/>
            </w:r>
            <w:r w:rsidRPr="006C4836">
              <w:rPr>
                <w:rStyle w:val="Hyperlink"/>
                <w:noProof/>
              </w:rPr>
              <w:instrText xml:space="preserve"> </w:instrText>
            </w:r>
            <w:r>
              <w:rPr>
                <w:noProof/>
              </w:rPr>
              <w:instrText>HYPERLINK \l "_Toc131493827"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2.1.1.7.</w:t>
            </w:r>
            <w:r>
              <w:rPr>
                <w:rFonts w:cstheme="minorBidi"/>
                <w:noProof/>
                <w:lang w:val="en-001" w:eastAsia="en-001"/>
              </w:rPr>
              <w:tab/>
            </w:r>
            <w:r w:rsidRPr="006C4836">
              <w:rPr>
                <w:rStyle w:val="Hyperlink"/>
                <w:noProof/>
              </w:rPr>
              <w:t>Xóa Sản Phẩm</w:t>
            </w:r>
            <w:r>
              <w:rPr>
                <w:noProof/>
                <w:webHidden/>
              </w:rPr>
              <w:tab/>
            </w:r>
            <w:r>
              <w:rPr>
                <w:noProof/>
                <w:webHidden/>
              </w:rPr>
              <w:fldChar w:fldCharType="begin"/>
            </w:r>
            <w:r>
              <w:rPr>
                <w:noProof/>
                <w:webHidden/>
              </w:rPr>
              <w:instrText xml:space="preserve"> PAGEREF _Toc131493827 \h </w:instrText>
            </w:r>
            <w:r>
              <w:rPr>
                <w:noProof/>
                <w:webHidden/>
              </w:rPr>
            </w:r>
          </w:ins>
          <w:r>
            <w:rPr>
              <w:noProof/>
              <w:webHidden/>
            </w:rPr>
            <w:fldChar w:fldCharType="separate"/>
          </w:r>
          <w:ins w:id="305" w:author="Dong Trieu" w:date="2023-04-04T09:43:00Z">
            <w:r>
              <w:rPr>
                <w:noProof/>
                <w:webHidden/>
              </w:rPr>
              <w:t>30</w:t>
            </w:r>
            <w:r>
              <w:rPr>
                <w:noProof/>
                <w:webHidden/>
              </w:rPr>
              <w:fldChar w:fldCharType="end"/>
            </w:r>
            <w:r w:rsidRPr="006C4836">
              <w:rPr>
                <w:rStyle w:val="Hyperlink"/>
                <w:noProof/>
              </w:rPr>
              <w:fldChar w:fldCharType="end"/>
            </w:r>
          </w:ins>
        </w:p>
        <w:p w14:paraId="70DB93EE" w14:textId="0E300974" w:rsidR="002D60B2" w:rsidRDefault="002D60B2">
          <w:pPr>
            <w:pStyle w:val="TOC1"/>
            <w:tabs>
              <w:tab w:val="left" w:pos="880"/>
            </w:tabs>
            <w:rPr>
              <w:ins w:id="306" w:author="Dong Trieu" w:date="2023-04-04T09:43:00Z"/>
              <w:rFonts w:cstheme="minorBidi"/>
              <w:noProof/>
              <w:lang w:val="en-001" w:eastAsia="en-001"/>
            </w:rPr>
          </w:pPr>
          <w:ins w:id="30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w:t>
            </w:r>
            <w:r>
              <w:rPr>
                <w:rFonts w:cstheme="minorBidi"/>
                <w:noProof/>
                <w:lang w:val="en-001" w:eastAsia="en-001"/>
              </w:rPr>
              <w:tab/>
            </w:r>
            <w:r w:rsidRPr="006C4836">
              <w:rPr>
                <w:rStyle w:val="Hyperlink"/>
                <w:noProof/>
              </w:rPr>
              <w:t>Activity</w:t>
            </w:r>
            <w:r>
              <w:rPr>
                <w:noProof/>
                <w:webHidden/>
              </w:rPr>
              <w:tab/>
            </w:r>
            <w:r>
              <w:rPr>
                <w:noProof/>
                <w:webHidden/>
              </w:rPr>
              <w:fldChar w:fldCharType="begin"/>
            </w:r>
            <w:r>
              <w:rPr>
                <w:noProof/>
                <w:webHidden/>
              </w:rPr>
              <w:instrText xml:space="preserve"> PAGEREF _Toc131493828 \h </w:instrText>
            </w:r>
            <w:r>
              <w:rPr>
                <w:noProof/>
                <w:webHidden/>
              </w:rPr>
            </w:r>
          </w:ins>
          <w:r>
            <w:rPr>
              <w:noProof/>
              <w:webHidden/>
            </w:rPr>
            <w:fldChar w:fldCharType="separate"/>
          </w:r>
          <w:ins w:id="308" w:author="Dong Trieu" w:date="2023-04-04T09:43:00Z">
            <w:r>
              <w:rPr>
                <w:noProof/>
                <w:webHidden/>
              </w:rPr>
              <w:t>31</w:t>
            </w:r>
            <w:r>
              <w:rPr>
                <w:noProof/>
                <w:webHidden/>
              </w:rPr>
              <w:fldChar w:fldCharType="end"/>
            </w:r>
            <w:r w:rsidRPr="006C4836">
              <w:rPr>
                <w:rStyle w:val="Hyperlink"/>
                <w:noProof/>
              </w:rPr>
              <w:fldChar w:fldCharType="end"/>
            </w:r>
          </w:ins>
        </w:p>
        <w:p w14:paraId="32C70E84" w14:textId="58AD79CE" w:rsidR="002D60B2" w:rsidRDefault="002D60B2">
          <w:pPr>
            <w:pStyle w:val="TOC1"/>
            <w:tabs>
              <w:tab w:val="left" w:pos="1100"/>
            </w:tabs>
            <w:rPr>
              <w:ins w:id="309" w:author="Dong Trieu" w:date="2023-04-04T09:43:00Z"/>
              <w:rFonts w:cstheme="minorBidi"/>
              <w:noProof/>
              <w:lang w:val="en-001" w:eastAsia="en-001"/>
            </w:rPr>
          </w:pPr>
          <w:ins w:id="31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"_Toc131493829"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2.1.2.1.</w:t>
            </w:r>
            <w:r>
              <w:rPr>
                <w:rFonts w:cstheme="minorBidi"/>
                <w:noProof/>
                <w:lang w:val="en-001" w:eastAsia="en-001"/>
              </w:rPr>
              <w:tab/>
            </w:r>
            <w:r w:rsidRPr="006C4836">
              <w:rPr>
                <w:rStyle w:val="Hyperlink"/>
                <w:noProof/>
              </w:rPr>
              <w:t>Đăng nhập</w:t>
            </w:r>
            <w:r>
              <w:rPr>
                <w:noProof/>
                <w:webHidden/>
              </w:rPr>
              <w:tab/>
            </w:r>
            <w:r>
              <w:rPr>
                <w:noProof/>
                <w:webHidden/>
              </w:rPr>
              <w:fldChar w:fldCharType="begin"/>
            </w:r>
            <w:r>
              <w:rPr>
                <w:noProof/>
                <w:webHidden/>
              </w:rPr>
              <w:instrText xml:space="preserve"> PAGEREF _Toc131493829 \h </w:instrText>
            </w:r>
            <w:r>
              <w:rPr>
                <w:noProof/>
                <w:webHidden/>
              </w:rPr>
            </w:r>
          </w:ins>
          <w:r>
            <w:rPr>
              <w:noProof/>
              <w:webHidden/>
            </w:rPr>
            <w:fldChar w:fldCharType="separate"/>
          </w:r>
          <w:ins w:id="311" w:author="Dong Trieu" w:date="2023-04-04T09:43:00Z">
            <w:r>
              <w:rPr>
                <w:noProof/>
                <w:webHidden/>
              </w:rPr>
              <w:t>31</w:t>
            </w:r>
            <w:r>
              <w:rPr>
                <w:noProof/>
                <w:webHidden/>
              </w:rPr>
              <w:fldChar w:fldCharType="end"/>
            </w:r>
            <w:r w:rsidRPr="006C4836">
              <w:rPr>
                <w:rStyle w:val="Hyperlink"/>
                <w:noProof/>
              </w:rPr>
              <w:fldChar w:fldCharType="end"/>
            </w:r>
          </w:ins>
        </w:p>
        <w:p w14:paraId="1984BDF0" w14:textId="194BBDB4" w:rsidR="002D60B2" w:rsidRDefault="002D60B2">
          <w:pPr>
            <w:pStyle w:val="TOC1"/>
            <w:tabs>
              <w:tab w:val="left" w:pos="1100"/>
            </w:tabs>
            <w:rPr>
              <w:ins w:id="312" w:author="Dong Trieu" w:date="2023-04-04T09:43:00Z"/>
              <w:rFonts w:cstheme="minorBidi"/>
              <w:noProof/>
              <w:lang w:val="en-001" w:eastAsia="en-001"/>
            </w:rPr>
          </w:pPr>
          <w:ins w:id="31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2.1.2.2.</w:t>
            </w:r>
            <w:r>
              <w:rPr>
                <w:rFonts w:cstheme="minorBidi"/>
                <w:noProof/>
                <w:lang w:val="en-001" w:eastAsia="en-001"/>
              </w:rPr>
              <w:tab/>
            </w:r>
            <w:r w:rsidRPr="006C4836">
              <w:rPr>
                <w:rStyle w:val="Hyperlink"/>
                <w:noProof/>
              </w:rPr>
              <w:t>Đăng nhập bằng Facebook</w:t>
            </w:r>
            <w:r>
              <w:rPr>
                <w:noProof/>
                <w:webHidden/>
              </w:rPr>
              <w:tab/>
            </w:r>
            <w:r>
              <w:rPr>
                <w:noProof/>
                <w:webHidden/>
              </w:rPr>
              <w:fldChar w:fldCharType="begin"/>
            </w:r>
            <w:r>
              <w:rPr>
                <w:noProof/>
                <w:webHidden/>
              </w:rPr>
              <w:instrText xml:space="preserve"> PAGEREF _Toc131493830 \h </w:instrText>
            </w:r>
            <w:r>
              <w:rPr>
                <w:noProof/>
                <w:webHidden/>
              </w:rPr>
            </w:r>
          </w:ins>
          <w:r>
            <w:rPr>
              <w:noProof/>
              <w:webHidden/>
            </w:rPr>
            <w:fldChar w:fldCharType="separate"/>
          </w:r>
          <w:ins w:id="314" w:author="Dong Trieu" w:date="2023-04-04T09:43:00Z">
            <w:r>
              <w:rPr>
                <w:noProof/>
                <w:webHidden/>
              </w:rPr>
              <w:t>31</w:t>
            </w:r>
            <w:r>
              <w:rPr>
                <w:noProof/>
                <w:webHidden/>
              </w:rPr>
              <w:fldChar w:fldCharType="end"/>
            </w:r>
            <w:r w:rsidRPr="006C4836">
              <w:rPr>
                <w:rStyle w:val="Hyperlink"/>
                <w:noProof/>
              </w:rPr>
              <w:fldChar w:fldCharType="end"/>
            </w:r>
          </w:ins>
        </w:p>
        <w:p w14:paraId="14776DD1" w14:textId="39A7116D" w:rsidR="002D60B2" w:rsidRDefault="002D60B2">
          <w:pPr>
            <w:pStyle w:val="TOC1"/>
            <w:tabs>
              <w:tab w:val="left" w:pos="1100"/>
            </w:tabs>
            <w:rPr>
              <w:ins w:id="315" w:author="Dong Trieu" w:date="2023-04-04T09:43:00Z"/>
              <w:rFonts w:cstheme="minorBidi"/>
              <w:noProof/>
              <w:lang w:val="en-001" w:eastAsia="en-001"/>
            </w:rPr>
          </w:pPr>
          <w:ins w:id="31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2.1.2.3.</w:t>
            </w:r>
            <w:r>
              <w:rPr>
                <w:rFonts w:cstheme="minorBidi"/>
                <w:noProof/>
                <w:lang w:val="en-001" w:eastAsia="en-001"/>
              </w:rPr>
              <w:tab/>
            </w:r>
            <w:r w:rsidRPr="006C4836">
              <w:rPr>
                <w:rStyle w:val="Hyperlink"/>
                <w:noProof/>
              </w:rPr>
              <w:t>Mua hàng</w:t>
            </w:r>
            <w:r>
              <w:rPr>
                <w:noProof/>
                <w:webHidden/>
              </w:rPr>
              <w:tab/>
            </w:r>
            <w:r>
              <w:rPr>
                <w:noProof/>
                <w:webHidden/>
              </w:rPr>
              <w:fldChar w:fldCharType="begin"/>
            </w:r>
            <w:r>
              <w:rPr>
                <w:noProof/>
                <w:webHidden/>
              </w:rPr>
              <w:instrText xml:space="preserve"> PAGEREF _Toc131493831 \h </w:instrText>
            </w:r>
            <w:r>
              <w:rPr>
                <w:noProof/>
                <w:webHidden/>
              </w:rPr>
            </w:r>
          </w:ins>
          <w:r>
            <w:rPr>
              <w:noProof/>
              <w:webHidden/>
            </w:rPr>
            <w:fldChar w:fldCharType="separate"/>
          </w:r>
          <w:ins w:id="317" w:author="Dong Trieu" w:date="2023-04-04T09:43:00Z">
            <w:r>
              <w:rPr>
                <w:noProof/>
                <w:webHidden/>
              </w:rPr>
              <w:t>32</w:t>
            </w:r>
            <w:r>
              <w:rPr>
                <w:noProof/>
                <w:webHidden/>
              </w:rPr>
              <w:fldChar w:fldCharType="end"/>
            </w:r>
            <w:r w:rsidRPr="006C4836">
              <w:rPr>
                <w:rStyle w:val="Hyperlink"/>
                <w:noProof/>
              </w:rPr>
              <w:fldChar w:fldCharType="end"/>
            </w:r>
          </w:ins>
        </w:p>
        <w:p w14:paraId="44BCA54C" w14:textId="2C0FE5D9" w:rsidR="002D60B2" w:rsidRDefault="002D60B2">
          <w:pPr>
            <w:pStyle w:val="TOC1"/>
            <w:tabs>
              <w:tab w:val="left" w:pos="1100"/>
            </w:tabs>
            <w:rPr>
              <w:ins w:id="318" w:author="Dong Trieu" w:date="2023-04-04T09:43:00Z"/>
              <w:rFonts w:cstheme="minorBidi"/>
              <w:noProof/>
              <w:lang w:val="en-001" w:eastAsia="en-001"/>
            </w:rPr>
          </w:pPr>
          <w:ins w:id="31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2.1.2.4.</w:t>
            </w:r>
            <w:r>
              <w:rPr>
                <w:rFonts w:cstheme="minorBidi"/>
                <w:noProof/>
                <w:lang w:val="en-001" w:eastAsia="en-001"/>
              </w:rPr>
              <w:tab/>
            </w:r>
            <w:r w:rsidRPr="006C4836">
              <w:rPr>
                <w:rStyle w:val="Hyperlink"/>
                <w:noProof/>
              </w:rPr>
              <w:t>Quên mật khẩu</w:t>
            </w:r>
            <w:r>
              <w:rPr>
                <w:noProof/>
                <w:webHidden/>
              </w:rPr>
              <w:tab/>
            </w:r>
            <w:r>
              <w:rPr>
                <w:noProof/>
                <w:webHidden/>
              </w:rPr>
              <w:fldChar w:fldCharType="begin"/>
            </w:r>
            <w:r>
              <w:rPr>
                <w:noProof/>
                <w:webHidden/>
              </w:rPr>
              <w:instrText xml:space="preserve"> PAGEREF _Toc131493832 \h </w:instrText>
            </w:r>
            <w:r>
              <w:rPr>
                <w:noProof/>
                <w:webHidden/>
              </w:rPr>
            </w:r>
          </w:ins>
          <w:r>
            <w:rPr>
              <w:noProof/>
              <w:webHidden/>
            </w:rPr>
            <w:fldChar w:fldCharType="separate"/>
          </w:r>
          <w:ins w:id="320" w:author="Dong Trieu" w:date="2023-04-04T09:43:00Z">
            <w:r>
              <w:rPr>
                <w:noProof/>
                <w:webHidden/>
              </w:rPr>
              <w:t>33</w:t>
            </w:r>
            <w:r>
              <w:rPr>
                <w:noProof/>
                <w:webHidden/>
              </w:rPr>
              <w:fldChar w:fldCharType="end"/>
            </w:r>
            <w:r w:rsidRPr="006C4836">
              <w:rPr>
                <w:rStyle w:val="Hyperlink"/>
                <w:noProof/>
              </w:rPr>
              <w:fldChar w:fldCharType="end"/>
            </w:r>
          </w:ins>
        </w:p>
        <w:p w14:paraId="141E1B32" w14:textId="63F6D19A" w:rsidR="002D60B2" w:rsidRDefault="002D60B2">
          <w:pPr>
            <w:pStyle w:val="TOC1"/>
            <w:rPr>
              <w:ins w:id="321" w:author="Dong Trieu" w:date="2023-04-04T09:43:00Z"/>
              <w:rFonts w:cstheme="minorBidi"/>
              <w:noProof/>
              <w:lang w:val="en-001" w:eastAsia="en-001"/>
            </w:rPr>
          </w:pPr>
          <w:ins w:id="32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_Toc131493833 \h </w:instrText>
            </w:r>
            <w:r>
              <w:rPr>
                <w:noProof/>
                <w:webHidden/>
              </w:rPr>
            </w:r>
          </w:ins>
          <w:r>
            <w:rPr>
              <w:noProof/>
              <w:webHidden/>
            </w:rPr>
            <w:fldChar w:fldCharType="separate"/>
          </w:r>
          <w:ins w:id="323" w:author="Dong Trieu" w:date="2023-04-04T09:43:00Z">
            <w:r>
              <w:rPr>
                <w:noProof/>
                <w:webHidden/>
              </w:rPr>
              <w:t>33</w:t>
            </w:r>
            <w:r>
              <w:rPr>
                <w:noProof/>
                <w:webHidden/>
              </w:rPr>
              <w:fldChar w:fldCharType="end"/>
            </w:r>
            <w:r w:rsidRPr="006C4836">
              <w:rPr>
                <w:rStyle w:val="Hyperlink"/>
                <w:noProof/>
              </w:rPr>
              <w:fldChar w:fldCharType="end"/>
            </w:r>
          </w:ins>
        </w:p>
        <w:p w14:paraId="620604AF" w14:textId="0BD12A1A" w:rsidR="002D60B2" w:rsidRDefault="002D60B2">
          <w:pPr>
            <w:pStyle w:val="TOC1"/>
            <w:tabs>
              <w:tab w:val="left" w:pos="1100"/>
            </w:tabs>
            <w:rPr>
              <w:ins w:id="324" w:author="Dong Trieu" w:date="2023-04-04T09:43:00Z"/>
              <w:rFonts w:cstheme="minorBidi"/>
              <w:noProof/>
              <w:lang w:val="en-001" w:eastAsia="en-001"/>
            </w:rPr>
          </w:pPr>
          <w:ins w:id="32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2.1.2.5.</w:t>
            </w:r>
            <w:r>
              <w:rPr>
                <w:rFonts w:cstheme="minorBidi"/>
                <w:noProof/>
                <w:lang w:val="en-001" w:eastAsia="en-001"/>
              </w:rPr>
              <w:tab/>
            </w:r>
            <w:r w:rsidRPr="006C4836">
              <w:rPr>
                <w:rStyle w:val="Hyperlink"/>
                <w:noProof/>
              </w:rPr>
              <w:t>Thêm Sản Phẩm</w:t>
            </w:r>
            <w:r>
              <w:rPr>
                <w:noProof/>
                <w:webHidden/>
              </w:rPr>
              <w:tab/>
            </w:r>
            <w:r>
              <w:rPr>
                <w:noProof/>
                <w:webHidden/>
              </w:rPr>
              <w:fldChar w:fldCharType="begin"/>
            </w:r>
            <w:r>
              <w:rPr>
                <w:noProof/>
                <w:webHidden/>
              </w:rPr>
              <w:instrText xml:space="preserve"> PAGEREF _Toc131493834 \h </w:instrText>
            </w:r>
            <w:r>
              <w:rPr>
                <w:noProof/>
                <w:webHidden/>
              </w:rPr>
            </w:r>
          </w:ins>
          <w:r>
            <w:rPr>
              <w:noProof/>
              <w:webHidden/>
            </w:rPr>
            <w:fldChar w:fldCharType="separate"/>
          </w:r>
          <w:ins w:id="326" w:author="Dong Trieu" w:date="2023-04-04T09:43:00Z">
            <w:r>
              <w:rPr>
                <w:noProof/>
                <w:webHidden/>
              </w:rPr>
              <w:t>34</w:t>
            </w:r>
            <w:r>
              <w:rPr>
                <w:noProof/>
                <w:webHidden/>
              </w:rPr>
              <w:fldChar w:fldCharType="end"/>
            </w:r>
            <w:r w:rsidRPr="006C4836">
              <w:rPr>
                <w:rStyle w:val="Hyperlink"/>
                <w:noProof/>
              </w:rPr>
              <w:fldChar w:fldCharType="end"/>
            </w:r>
          </w:ins>
        </w:p>
        <w:p w14:paraId="1BEE9E45" w14:textId="0324EEAE" w:rsidR="002D60B2" w:rsidRDefault="002D60B2">
          <w:pPr>
            <w:pStyle w:val="TOC1"/>
            <w:tabs>
              <w:tab w:val="left" w:pos="1100"/>
            </w:tabs>
            <w:rPr>
              <w:ins w:id="327" w:author="Dong Trieu" w:date="2023-04-04T09:43:00Z"/>
              <w:rFonts w:cstheme="minorBidi"/>
              <w:noProof/>
              <w:lang w:val="en-001" w:eastAsia="en-001"/>
            </w:rPr>
          </w:pPr>
          <w:ins w:id="32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2.1.2.6.</w:t>
            </w:r>
            <w:r>
              <w:rPr>
                <w:rFonts w:cstheme="minorBidi"/>
                <w:noProof/>
                <w:lang w:val="en-001" w:eastAsia="en-001"/>
              </w:rPr>
              <w:tab/>
            </w:r>
            <w:r w:rsidRPr="006C4836">
              <w:rPr>
                <w:rStyle w:val="Hyperlink"/>
                <w:noProof/>
              </w:rPr>
              <w:t>Chỉnh sửa Sản Phẩm</w:t>
            </w:r>
            <w:r>
              <w:rPr>
                <w:noProof/>
                <w:webHidden/>
              </w:rPr>
              <w:tab/>
            </w:r>
            <w:r>
              <w:rPr>
                <w:noProof/>
                <w:webHidden/>
              </w:rPr>
              <w:fldChar w:fldCharType="begin"/>
            </w:r>
            <w:r>
              <w:rPr>
                <w:noProof/>
                <w:webHidden/>
              </w:rPr>
              <w:instrText xml:space="preserve"> PAGEREF _Toc131493835 \h </w:instrText>
            </w:r>
            <w:r>
              <w:rPr>
                <w:noProof/>
                <w:webHidden/>
              </w:rPr>
            </w:r>
          </w:ins>
          <w:r>
            <w:rPr>
              <w:noProof/>
              <w:webHidden/>
            </w:rPr>
            <w:fldChar w:fldCharType="separate"/>
          </w:r>
          <w:ins w:id="329" w:author="Dong Trieu" w:date="2023-04-04T09:43:00Z">
            <w:r>
              <w:rPr>
                <w:noProof/>
                <w:webHidden/>
              </w:rPr>
              <w:t>35</w:t>
            </w:r>
            <w:r>
              <w:rPr>
                <w:noProof/>
                <w:webHidden/>
              </w:rPr>
              <w:fldChar w:fldCharType="end"/>
            </w:r>
            <w:r w:rsidRPr="006C4836">
              <w:rPr>
                <w:rStyle w:val="Hyperlink"/>
                <w:noProof/>
              </w:rPr>
              <w:fldChar w:fldCharType="end"/>
            </w:r>
          </w:ins>
        </w:p>
        <w:p w14:paraId="2C3A77BD" w14:textId="6DBC1822" w:rsidR="002D60B2" w:rsidRDefault="002D60B2">
          <w:pPr>
            <w:pStyle w:val="TOC1"/>
            <w:rPr>
              <w:ins w:id="330" w:author="Dong Trieu" w:date="2023-04-04T09:43:00Z"/>
              <w:rFonts w:cstheme="minorBidi"/>
              <w:noProof/>
              <w:lang w:val="en-001" w:eastAsia="en-001"/>
            </w:rPr>
          </w:pPr>
          <w:ins w:id="33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_Toc131493836 \h </w:instrText>
            </w:r>
            <w:r>
              <w:rPr>
                <w:noProof/>
                <w:webHidden/>
              </w:rPr>
            </w:r>
          </w:ins>
          <w:r>
            <w:rPr>
              <w:noProof/>
              <w:webHidden/>
            </w:rPr>
            <w:fldChar w:fldCharType="separate"/>
          </w:r>
          <w:ins w:id="332" w:author="Dong Trieu" w:date="2023-04-04T09:43:00Z">
            <w:r>
              <w:rPr>
                <w:noProof/>
                <w:webHidden/>
              </w:rPr>
              <w:t>35</w:t>
            </w:r>
            <w:r>
              <w:rPr>
                <w:noProof/>
                <w:webHidden/>
              </w:rPr>
              <w:fldChar w:fldCharType="end"/>
            </w:r>
            <w:r w:rsidRPr="006C4836">
              <w:rPr>
                <w:rStyle w:val="Hyperlink"/>
                <w:noProof/>
              </w:rPr>
              <w:fldChar w:fldCharType="end"/>
            </w:r>
          </w:ins>
        </w:p>
        <w:p w14:paraId="5A1049C0" w14:textId="783971F9" w:rsidR="002D60B2" w:rsidRDefault="002D60B2">
          <w:pPr>
            <w:pStyle w:val="TOC1"/>
            <w:tabs>
              <w:tab w:val="left" w:pos="1100"/>
            </w:tabs>
            <w:rPr>
              <w:ins w:id="333" w:author="Dong Trieu" w:date="2023-04-04T09:43:00Z"/>
              <w:rFonts w:cstheme="minorBidi"/>
              <w:noProof/>
              <w:lang w:val="en-001" w:eastAsia="en-001"/>
            </w:rPr>
          </w:pPr>
          <w:ins w:id="33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2.1.2.7.</w:t>
            </w:r>
            <w:r>
              <w:rPr>
                <w:rFonts w:cstheme="minorBidi"/>
                <w:noProof/>
                <w:lang w:val="en-001" w:eastAsia="en-001"/>
              </w:rPr>
              <w:tab/>
            </w:r>
            <w:r w:rsidRPr="006C4836">
              <w:rPr>
                <w:rStyle w:val="Hyperlink"/>
                <w:noProof/>
              </w:rPr>
              <w:t>Xóa Sản Phẩm</w:t>
            </w:r>
            <w:r>
              <w:rPr>
                <w:noProof/>
                <w:webHidden/>
              </w:rPr>
              <w:tab/>
            </w:r>
            <w:r>
              <w:rPr>
                <w:noProof/>
                <w:webHidden/>
              </w:rPr>
              <w:fldChar w:fldCharType="begin"/>
            </w:r>
            <w:r>
              <w:rPr>
                <w:noProof/>
                <w:webHidden/>
              </w:rPr>
              <w:instrText xml:space="preserve"> PAGEREF _Toc131493837 \h </w:instrText>
            </w:r>
            <w:r>
              <w:rPr>
                <w:noProof/>
                <w:webHidden/>
              </w:rPr>
            </w:r>
          </w:ins>
          <w:r>
            <w:rPr>
              <w:noProof/>
              <w:webHidden/>
            </w:rPr>
            <w:fldChar w:fldCharType="separate"/>
          </w:r>
          <w:ins w:id="335" w:author="Dong Trieu" w:date="2023-04-04T09:43:00Z">
            <w:r>
              <w:rPr>
                <w:noProof/>
                <w:webHidden/>
              </w:rPr>
              <w:t>36</w:t>
            </w:r>
            <w:r>
              <w:rPr>
                <w:noProof/>
                <w:webHidden/>
              </w:rPr>
              <w:fldChar w:fldCharType="end"/>
            </w:r>
            <w:r w:rsidRPr="006C4836">
              <w:rPr>
                <w:rStyle w:val="Hyperlink"/>
                <w:noProof/>
              </w:rPr>
              <w:fldChar w:fldCharType="end"/>
            </w:r>
          </w:ins>
        </w:p>
        <w:p w14:paraId="3DEA3E84" w14:textId="5485DF76" w:rsidR="002D60B2" w:rsidRDefault="002D60B2">
          <w:pPr>
            <w:pStyle w:val="TOC1"/>
            <w:tabs>
              <w:tab w:val="left" w:pos="1320"/>
            </w:tabs>
            <w:rPr>
              <w:ins w:id="336" w:author="Dong Trieu" w:date="2023-04-04T09:43:00Z"/>
              <w:rFonts w:cstheme="minorBidi"/>
              <w:noProof/>
              <w:lang w:val="en-001" w:eastAsia="en-001"/>
            </w:rPr>
          </w:pPr>
          <w:ins w:id="33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CHƯƠNG 3.</w:t>
            </w:r>
            <w:r>
              <w:rPr>
                <w:rFonts w:cstheme="minorBidi"/>
                <w:noProof/>
                <w:lang w:val="en-001" w:eastAsia="en-001"/>
              </w:rPr>
              <w:tab/>
            </w:r>
            <w:r w:rsidRPr="006C4836">
              <w:rPr>
                <w:rStyle w:val="Hyperlink"/>
                <w:noProof/>
              </w:rPr>
              <w:t>KẾT QUẢ THỰC NGHIỆM</w:t>
            </w:r>
            <w:r>
              <w:rPr>
                <w:noProof/>
                <w:webHidden/>
              </w:rPr>
              <w:tab/>
            </w:r>
            <w:r>
              <w:rPr>
                <w:noProof/>
                <w:webHidden/>
              </w:rPr>
              <w:fldChar w:fldCharType="begin"/>
            </w:r>
            <w:r>
              <w:rPr>
                <w:noProof/>
                <w:webHidden/>
              </w:rPr>
              <w:instrText xml:space="preserve"> PAGEREF _Toc131493838 \h </w:instrText>
            </w:r>
            <w:r>
              <w:rPr>
                <w:noProof/>
                <w:webHidden/>
              </w:rPr>
            </w:r>
          </w:ins>
          <w:r>
            <w:rPr>
              <w:noProof/>
              <w:webHidden/>
            </w:rPr>
            <w:fldChar w:fldCharType="separate"/>
          </w:r>
          <w:ins w:id="338" w:author="Dong Trieu" w:date="2023-04-04T09:43:00Z">
            <w:r>
              <w:rPr>
                <w:noProof/>
                <w:webHidden/>
              </w:rPr>
              <w:t>37</w:t>
            </w:r>
            <w:r>
              <w:rPr>
                <w:noProof/>
                <w:webHidden/>
              </w:rPr>
              <w:fldChar w:fldCharType="end"/>
            </w:r>
            <w:r w:rsidRPr="006C4836">
              <w:rPr>
                <w:rStyle w:val="Hyperlink"/>
                <w:noProof/>
              </w:rPr>
              <w:fldChar w:fldCharType="end"/>
            </w:r>
          </w:ins>
        </w:p>
        <w:p w14:paraId="5E6D19C7" w14:textId="45BE7244" w:rsidR="002D60B2" w:rsidRDefault="002D60B2">
          <w:pPr>
            <w:pStyle w:val="TOC1"/>
            <w:rPr>
              <w:ins w:id="339" w:author="Dong Trieu" w:date="2023-04-04T09:43:00Z"/>
              <w:rFonts w:cstheme="minorBidi"/>
              <w:noProof/>
              <w:lang w:val="en-001" w:eastAsia="en-001"/>
            </w:rPr>
          </w:pPr>
          <w:ins w:id="34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"_Toc131493839"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Giao diện ADMIN</w:t>
            </w:r>
            <w:r>
              <w:rPr>
                <w:noProof/>
                <w:webHidden/>
              </w:rPr>
              <w:tab/>
            </w:r>
            <w:r>
              <w:rPr>
                <w:noProof/>
                <w:webHidden/>
              </w:rPr>
              <w:fldChar w:fldCharType="begin"/>
            </w:r>
            <w:r>
              <w:rPr>
                <w:noProof/>
                <w:webHidden/>
              </w:rPr>
              <w:instrText xml:space="preserve"> PAGEREF _Toc131493839 \h </w:instrText>
            </w:r>
            <w:r>
              <w:rPr>
                <w:noProof/>
                <w:webHidden/>
              </w:rPr>
            </w:r>
          </w:ins>
          <w:r>
            <w:rPr>
              <w:noProof/>
              <w:webHidden/>
            </w:rPr>
            <w:fldChar w:fldCharType="separate"/>
          </w:r>
          <w:ins w:id="341" w:author="Dong Trieu" w:date="2023-04-04T09:43:00Z">
            <w:r>
              <w:rPr>
                <w:noProof/>
                <w:webHidden/>
              </w:rPr>
              <w:t>37</w:t>
            </w:r>
            <w:r>
              <w:rPr>
                <w:noProof/>
                <w:webHidden/>
              </w:rPr>
              <w:fldChar w:fldCharType="end"/>
            </w:r>
            <w:r w:rsidRPr="006C4836">
              <w:rPr>
                <w:rStyle w:val="Hyperlink"/>
                <w:noProof/>
              </w:rPr>
              <w:fldChar w:fldCharType="end"/>
            </w:r>
          </w:ins>
        </w:p>
        <w:p w14:paraId="1A82E09B" w14:textId="6B06C322" w:rsidR="002D60B2" w:rsidRDefault="002D60B2">
          <w:pPr>
            <w:pStyle w:val="TOC1"/>
            <w:tabs>
              <w:tab w:val="left" w:pos="880"/>
            </w:tabs>
            <w:rPr>
              <w:ins w:id="342" w:author="Dong Trieu" w:date="2023-04-04T09:43:00Z"/>
              <w:rFonts w:cstheme="minorBidi"/>
              <w:noProof/>
              <w:lang w:val="en-001" w:eastAsia="en-001"/>
            </w:rPr>
          </w:pPr>
          <w:ins w:id="34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w:t>
            </w:r>
            <w:r>
              <w:rPr>
                <w:rFonts w:cstheme="minorBidi"/>
                <w:noProof/>
                <w:lang w:val="en-001" w:eastAsia="en-001"/>
              </w:rPr>
              <w:tab/>
            </w:r>
            <w:r w:rsidRPr="006C4836">
              <w:rPr>
                <w:rStyle w:val="Hyperlink"/>
                <w:noProof/>
              </w:rPr>
              <w:t>Trang chủ</w:t>
            </w:r>
            <w:r>
              <w:rPr>
                <w:noProof/>
                <w:webHidden/>
              </w:rPr>
              <w:tab/>
            </w:r>
            <w:r>
              <w:rPr>
                <w:noProof/>
                <w:webHidden/>
              </w:rPr>
              <w:fldChar w:fldCharType="begin"/>
            </w:r>
            <w:r>
              <w:rPr>
                <w:noProof/>
                <w:webHidden/>
              </w:rPr>
              <w:instrText xml:space="preserve"> PAGEREF _Toc131493840 \h </w:instrText>
            </w:r>
            <w:r>
              <w:rPr>
                <w:noProof/>
                <w:webHidden/>
              </w:rPr>
            </w:r>
          </w:ins>
          <w:r>
            <w:rPr>
              <w:noProof/>
              <w:webHidden/>
            </w:rPr>
            <w:fldChar w:fldCharType="separate"/>
          </w:r>
          <w:ins w:id="344" w:author="Dong Trieu" w:date="2023-04-04T09:43:00Z">
            <w:r>
              <w:rPr>
                <w:noProof/>
                <w:webHidden/>
              </w:rPr>
              <w:t>37</w:t>
            </w:r>
            <w:r>
              <w:rPr>
                <w:noProof/>
                <w:webHidden/>
              </w:rPr>
              <w:fldChar w:fldCharType="end"/>
            </w:r>
            <w:r w:rsidRPr="006C4836">
              <w:rPr>
                <w:rStyle w:val="Hyperlink"/>
                <w:noProof/>
              </w:rPr>
              <w:fldChar w:fldCharType="end"/>
            </w:r>
          </w:ins>
        </w:p>
        <w:p w14:paraId="29EF50B5" w14:textId="750D2768" w:rsidR="002D60B2" w:rsidRDefault="002D60B2">
          <w:pPr>
            <w:pStyle w:val="TOC1"/>
            <w:rPr>
              <w:ins w:id="345" w:author="Dong Trieu" w:date="2023-04-04T09:43:00Z"/>
              <w:rFonts w:cstheme="minorBidi"/>
              <w:noProof/>
              <w:lang w:val="en-001" w:eastAsia="en-001"/>
            </w:rPr>
          </w:pPr>
          <w:ins w:id="34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_Toc131493841 \h </w:instrText>
            </w:r>
            <w:r>
              <w:rPr>
                <w:noProof/>
                <w:webHidden/>
              </w:rPr>
            </w:r>
          </w:ins>
          <w:r>
            <w:rPr>
              <w:noProof/>
              <w:webHidden/>
            </w:rPr>
            <w:fldChar w:fldCharType="separate"/>
          </w:r>
          <w:ins w:id="347" w:author="Dong Trieu" w:date="2023-04-04T09:43:00Z">
            <w:r>
              <w:rPr>
                <w:noProof/>
                <w:webHidden/>
              </w:rPr>
              <w:t>37</w:t>
            </w:r>
            <w:r>
              <w:rPr>
                <w:noProof/>
                <w:webHidden/>
              </w:rPr>
              <w:fldChar w:fldCharType="end"/>
            </w:r>
            <w:r w:rsidRPr="006C4836">
              <w:rPr>
                <w:rStyle w:val="Hyperlink"/>
                <w:noProof/>
              </w:rPr>
              <w:fldChar w:fldCharType="end"/>
            </w:r>
          </w:ins>
        </w:p>
        <w:p w14:paraId="5CF804A5" w14:textId="27F1540F" w:rsidR="002D60B2" w:rsidRDefault="002D60B2">
          <w:pPr>
            <w:pStyle w:val="TOC1"/>
            <w:tabs>
              <w:tab w:val="left" w:pos="880"/>
            </w:tabs>
            <w:rPr>
              <w:ins w:id="348" w:author="Dong Trieu" w:date="2023-04-04T09:43:00Z"/>
              <w:rFonts w:cstheme="minorBidi"/>
              <w:noProof/>
              <w:lang w:val="en-001" w:eastAsia="en-001"/>
            </w:rPr>
          </w:pPr>
          <w:ins w:id="34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3.1.2.</w:t>
            </w:r>
            <w:r>
              <w:rPr>
                <w:rFonts w:cstheme="minorBidi"/>
                <w:noProof/>
                <w:lang w:val="en-001" w:eastAsia="en-001"/>
              </w:rPr>
              <w:tab/>
            </w:r>
            <w:r w:rsidRPr="006C4836">
              <w:rPr>
                <w:rStyle w:val="Hyperlink"/>
                <w:noProof/>
              </w:rPr>
              <w:t>Trang Quản lý Sản Phẩm</w:t>
            </w:r>
            <w:r>
              <w:rPr>
                <w:noProof/>
                <w:webHidden/>
              </w:rPr>
              <w:tab/>
            </w:r>
            <w:r>
              <w:rPr>
                <w:noProof/>
                <w:webHidden/>
              </w:rPr>
              <w:fldChar w:fldCharType="begin"/>
            </w:r>
            <w:r>
              <w:rPr>
                <w:noProof/>
                <w:webHidden/>
              </w:rPr>
              <w:instrText xml:space="preserve"> PAGEREF _Toc131493842 \h </w:instrText>
            </w:r>
            <w:r>
              <w:rPr>
                <w:noProof/>
                <w:webHidden/>
              </w:rPr>
            </w:r>
          </w:ins>
          <w:r>
            <w:rPr>
              <w:noProof/>
              <w:webHidden/>
            </w:rPr>
            <w:fldChar w:fldCharType="separate"/>
          </w:r>
          <w:ins w:id="350" w:author="Dong Trieu" w:date="2023-04-04T09:43:00Z">
            <w:r>
              <w:rPr>
                <w:noProof/>
                <w:webHidden/>
              </w:rPr>
              <w:t>38</w:t>
            </w:r>
            <w:r>
              <w:rPr>
                <w:noProof/>
                <w:webHidden/>
              </w:rPr>
              <w:fldChar w:fldCharType="end"/>
            </w:r>
            <w:r w:rsidRPr="006C4836">
              <w:rPr>
                <w:rStyle w:val="Hyperlink"/>
                <w:noProof/>
              </w:rPr>
              <w:fldChar w:fldCharType="end"/>
            </w:r>
          </w:ins>
        </w:p>
        <w:p w14:paraId="31D7266D" w14:textId="7CB596F0" w:rsidR="002D60B2" w:rsidRDefault="002D60B2">
          <w:pPr>
            <w:pStyle w:val="TOC1"/>
            <w:tabs>
              <w:tab w:val="left" w:pos="880"/>
            </w:tabs>
            <w:rPr>
              <w:ins w:id="351" w:author="Dong Trieu" w:date="2023-04-04T09:43:00Z"/>
              <w:rFonts w:cstheme="minorBidi"/>
              <w:noProof/>
              <w:lang w:val="en-001" w:eastAsia="en-001"/>
            </w:rPr>
          </w:pPr>
          <w:ins w:id="35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3.1.3.</w:t>
            </w:r>
            <w:r>
              <w:rPr>
                <w:rFonts w:cstheme="minorBidi"/>
                <w:noProof/>
                <w:lang w:val="en-001" w:eastAsia="en-001"/>
              </w:rPr>
              <w:tab/>
            </w:r>
            <w:r w:rsidRPr="006C4836">
              <w:rPr>
                <w:rStyle w:val="Hyperlink"/>
                <w:noProof/>
              </w:rPr>
              <w:t>Trang Quản lý Nhân Viên</w:t>
            </w:r>
            <w:r>
              <w:rPr>
                <w:noProof/>
                <w:webHidden/>
              </w:rPr>
              <w:tab/>
            </w:r>
            <w:r>
              <w:rPr>
                <w:noProof/>
                <w:webHidden/>
              </w:rPr>
              <w:fldChar w:fldCharType="begin"/>
            </w:r>
            <w:r>
              <w:rPr>
                <w:noProof/>
                <w:webHidden/>
              </w:rPr>
              <w:instrText xml:space="preserve"> PAGEREF _Toc131493843 \h </w:instrText>
            </w:r>
            <w:r>
              <w:rPr>
                <w:noProof/>
                <w:webHidden/>
              </w:rPr>
            </w:r>
          </w:ins>
          <w:r>
            <w:rPr>
              <w:noProof/>
              <w:webHidden/>
            </w:rPr>
            <w:fldChar w:fldCharType="separate"/>
          </w:r>
          <w:ins w:id="353" w:author="Dong Trieu" w:date="2023-04-04T09:43:00Z">
            <w:r>
              <w:rPr>
                <w:noProof/>
                <w:webHidden/>
              </w:rPr>
              <w:t>39</w:t>
            </w:r>
            <w:r>
              <w:rPr>
                <w:noProof/>
                <w:webHidden/>
              </w:rPr>
              <w:fldChar w:fldCharType="end"/>
            </w:r>
            <w:r w:rsidRPr="006C4836">
              <w:rPr>
                <w:rStyle w:val="Hyperlink"/>
                <w:noProof/>
              </w:rPr>
              <w:fldChar w:fldCharType="end"/>
            </w:r>
          </w:ins>
        </w:p>
        <w:p w14:paraId="25EA0070" w14:textId="2F2807DA" w:rsidR="002D60B2" w:rsidRDefault="002D60B2">
          <w:pPr>
            <w:pStyle w:val="TOC1"/>
            <w:rPr>
              <w:ins w:id="354" w:author="Dong Trieu" w:date="2023-04-04T09:43:00Z"/>
              <w:rFonts w:cstheme="minorBidi"/>
              <w:noProof/>
              <w:lang w:val="en-001" w:eastAsia="en-001"/>
            </w:rPr>
          </w:pPr>
          <w:ins w:id="35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_Toc131493844 \h </w:instrText>
            </w:r>
            <w:r>
              <w:rPr>
                <w:noProof/>
                <w:webHidden/>
              </w:rPr>
            </w:r>
          </w:ins>
          <w:r>
            <w:rPr>
              <w:noProof/>
              <w:webHidden/>
            </w:rPr>
            <w:fldChar w:fldCharType="separate"/>
          </w:r>
          <w:ins w:id="356" w:author="Dong Trieu" w:date="2023-04-04T09:43:00Z">
            <w:r>
              <w:rPr>
                <w:noProof/>
                <w:webHidden/>
              </w:rPr>
              <w:t>39</w:t>
            </w:r>
            <w:r>
              <w:rPr>
                <w:noProof/>
                <w:webHidden/>
              </w:rPr>
              <w:fldChar w:fldCharType="end"/>
            </w:r>
            <w:r w:rsidRPr="006C4836">
              <w:rPr>
                <w:rStyle w:val="Hyperlink"/>
                <w:noProof/>
              </w:rPr>
              <w:fldChar w:fldCharType="end"/>
            </w:r>
          </w:ins>
        </w:p>
        <w:p w14:paraId="1D1F7E30" w14:textId="5353A792" w:rsidR="002D60B2" w:rsidRDefault="002D60B2">
          <w:pPr>
            <w:pStyle w:val="TOC1"/>
            <w:tabs>
              <w:tab w:val="left" w:pos="880"/>
            </w:tabs>
            <w:rPr>
              <w:ins w:id="357" w:author="Dong Trieu" w:date="2023-04-04T09:43:00Z"/>
              <w:rFonts w:cstheme="minorBidi"/>
              <w:noProof/>
              <w:lang w:val="en-001" w:eastAsia="en-001"/>
            </w:rPr>
          </w:pPr>
          <w:ins w:id="35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3.1.4.</w:t>
            </w:r>
            <w:r>
              <w:rPr>
                <w:rFonts w:cstheme="minorBidi"/>
                <w:noProof/>
                <w:lang w:val="en-001" w:eastAsia="en-001"/>
              </w:rPr>
              <w:tab/>
            </w:r>
            <w:r w:rsidRPr="006C4836">
              <w:rPr>
                <w:rStyle w:val="Hyperlink"/>
                <w:noProof/>
              </w:rPr>
              <w:t>Trang Quản lý Đơn Hàng</w:t>
            </w:r>
            <w:r>
              <w:rPr>
                <w:noProof/>
                <w:webHidden/>
              </w:rPr>
              <w:tab/>
            </w:r>
            <w:r>
              <w:rPr>
                <w:noProof/>
                <w:webHidden/>
              </w:rPr>
              <w:fldChar w:fldCharType="begin"/>
            </w:r>
            <w:r>
              <w:rPr>
                <w:noProof/>
                <w:webHidden/>
              </w:rPr>
              <w:instrText xml:space="preserve"> PAGEREF _Toc131493845 \h </w:instrText>
            </w:r>
            <w:r>
              <w:rPr>
                <w:noProof/>
                <w:webHidden/>
              </w:rPr>
            </w:r>
          </w:ins>
          <w:r>
            <w:rPr>
              <w:noProof/>
              <w:webHidden/>
            </w:rPr>
            <w:fldChar w:fldCharType="separate"/>
          </w:r>
          <w:ins w:id="359" w:author="Dong Trieu" w:date="2023-04-04T09:43:00Z">
            <w:r>
              <w:rPr>
                <w:noProof/>
                <w:webHidden/>
              </w:rPr>
              <w:t>39</w:t>
            </w:r>
            <w:r>
              <w:rPr>
                <w:noProof/>
                <w:webHidden/>
              </w:rPr>
              <w:fldChar w:fldCharType="end"/>
            </w:r>
            <w:r w:rsidRPr="006C4836">
              <w:rPr>
                <w:rStyle w:val="Hyperlink"/>
                <w:noProof/>
              </w:rPr>
              <w:fldChar w:fldCharType="end"/>
            </w:r>
          </w:ins>
        </w:p>
        <w:p w14:paraId="5C38C570" w14:textId="6EBA2689" w:rsidR="002D60B2" w:rsidRDefault="002D60B2">
          <w:pPr>
            <w:pStyle w:val="TOC1"/>
            <w:rPr>
              <w:ins w:id="360" w:author="Dong Trieu" w:date="2023-04-04T09:43:00Z"/>
              <w:rFonts w:cstheme="minorBidi"/>
              <w:noProof/>
              <w:lang w:val="en-001" w:eastAsia="en-001"/>
            </w:rPr>
          </w:pPr>
          <w:ins w:id="36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_Toc131493846 \h </w:instrText>
            </w:r>
            <w:r>
              <w:rPr>
                <w:noProof/>
                <w:webHidden/>
              </w:rPr>
            </w:r>
          </w:ins>
          <w:r>
            <w:rPr>
              <w:noProof/>
              <w:webHidden/>
            </w:rPr>
            <w:fldChar w:fldCharType="separate"/>
          </w:r>
          <w:ins w:id="362" w:author="Dong Trieu" w:date="2023-04-04T09:43:00Z">
            <w:r>
              <w:rPr>
                <w:noProof/>
                <w:webHidden/>
              </w:rPr>
              <w:t>39</w:t>
            </w:r>
            <w:r>
              <w:rPr>
                <w:noProof/>
                <w:webHidden/>
              </w:rPr>
              <w:fldChar w:fldCharType="end"/>
            </w:r>
            <w:r w:rsidRPr="006C4836">
              <w:rPr>
                <w:rStyle w:val="Hyperlink"/>
                <w:noProof/>
              </w:rPr>
              <w:fldChar w:fldCharType="end"/>
            </w:r>
          </w:ins>
        </w:p>
        <w:p w14:paraId="08FB36E7" w14:textId="676D727D" w:rsidR="002D60B2" w:rsidRDefault="002D60B2">
          <w:pPr>
            <w:pStyle w:val="TOC1"/>
            <w:tabs>
              <w:tab w:val="left" w:pos="880"/>
            </w:tabs>
            <w:rPr>
              <w:ins w:id="363" w:author="Dong Trieu" w:date="2023-04-04T09:43:00Z"/>
              <w:rFonts w:cstheme="minorBidi"/>
              <w:noProof/>
              <w:lang w:val="en-001" w:eastAsia="en-001"/>
            </w:rPr>
          </w:pPr>
          <w:ins w:id="36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3.1.5.</w:t>
            </w:r>
            <w:r>
              <w:rPr>
                <w:rFonts w:cstheme="minorBidi"/>
                <w:noProof/>
                <w:lang w:val="en-001" w:eastAsia="en-001"/>
              </w:rPr>
              <w:tab/>
            </w:r>
            <w:r w:rsidRPr="006C4836">
              <w:rPr>
                <w:rStyle w:val="Hyperlink"/>
                <w:noProof/>
              </w:rPr>
              <w:t>Trang Quản lý khách hàng</w:t>
            </w:r>
            <w:r>
              <w:rPr>
                <w:noProof/>
                <w:webHidden/>
              </w:rPr>
              <w:tab/>
            </w:r>
            <w:r>
              <w:rPr>
                <w:noProof/>
                <w:webHidden/>
              </w:rPr>
              <w:fldChar w:fldCharType="begin"/>
            </w:r>
            <w:r>
              <w:rPr>
                <w:noProof/>
                <w:webHidden/>
              </w:rPr>
              <w:instrText xml:space="preserve"> PAGEREF _Toc131493847 \h </w:instrText>
            </w:r>
            <w:r>
              <w:rPr>
                <w:noProof/>
                <w:webHidden/>
              </w:rPr>
            </w:r>
          </w:ins>
          <w:r>
            <w:rPr>
              <w:noProof/>
              <w:webHidden/>
            </w:rPr>
            <w:fldChar w:fldCharType="separate"/>
          </w:r>
          <w:ins w:id="365" w:author="Dong Trieu" w:date="2023-04-04T09:43:00Z">
            <w:r>
              <w:rPr>
                <w:noProof/>
                <w:webHidden/>
              </w:rPr>
              <w:t>40</w:t>
            </w:r>
            <w:r>
              <w:rPr>
                <w:noProof/>
                <w:webHidden/>
              </w:rPr>
              <w:fldChar w:fldCharType="end"/>
            </w:r>
            <w:r w:rsidRPr="006C4836">
              <w:rPr>
                <w:rStyle w:val="Hyperlink"/>
                <w:noProof/>
              </w:rPr>
              <w:fldChar w:fldCharType="end"/>
            </w:r>
          </w:ins>
        </w:p>
        <w:p w14:paraId="2875EDE6" w14:textId="3470FD8F" w:rsidR="002D60B2" w:rsidRDefault="002D60B2">
          <w:pPr>
            <w:pStyle w:val="TOC1"/>
            <w:rPr>
              <w:ins w:id="366" w:author="Dong Trieu" w:date="2023-04-04T09:43:00Z"/>
              <w:rFonts w:cstheme="minorBidi"/>
              <w:noProof/>
              <w:lang w:val="en-001" w:eastAsia="en-001"/>
            </w:rPr>
          </w:pPr>
          <w:ins w:id="36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_Toc131493848 \h </w:instrText>
            </w:r>
            <w:r>
              <w:rPr>
                <w:noProof/>
                <w:webHidden/>
              </w:rPr>
            </w:r>
          </w:ins>
          <w:r>
            <w:rPr>
              <w:noProof/>
              <w:webHidden/>
            </w:rPr>
            <w:fldChar w:fldCharType="separate"/>
          </w:r>
          <w:ins w:id="368" w:author="Dong Trieu" w:date="2023-04-04T09:43:00Z">
            <w:r>
              <w:rPr>
                <w:noProof/>
                <w:webHidden/>
              </w:rPr>
              <w:t>40</w:t>
            </w:r>
            <w:r>
              <w:rPr>
                <w:noProof/>
                <w:webHidden/>
              </w:rPr>
              <w:fldChar w:fldCharType="end"/>
            </w:r>
            <w:r w:rsidRPr="006C4836">
              <w:rPr>
                <w:rStyle w:val="Hyperlink"/>
                <w:noProof/>
              </w:rPr>
              <w:fldChar w:fldCharType="end"/>
            </w:r>
          </w:ins>
        </w:p>
        <w:p w14:paraId="4F3449F3" w14:textId="73B765C4" w:rsidR="002D60B2" w:rsidRDefault="002D60B2">
          <w:pPr>
            <w:pStyle w:val="TOC1"/>
            <w:rPr>
              <w:ins w:id="369" w:author="Dong Trieu" w:date="2023-04-04T09:43:00Z"/>
              <w:rFonts w:cstheme="minorBidi"/>
              <w:noProof/>
              <w:lang w:val="en-001" w:eastAsia="en-001"/>
            </w:rPr>
          </w:pPr>
          <w:ins w:id="37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"_Toc131493849"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Giao diện Nhân Viên (Giống với ADMIN, chỉ khác không thể thao tác được với Giao diện Quản lý Nhân Viên)</w:t>
            </w:r>
            <w:r>
              <w:rPr>
                <w:noProof/>
                <w:webHidden/>
              </w:rPr>
              <w:tab/>
            </w:r>
            <w:r>
              <w:rPr>
                <w:noProof/>
                <w:webHidden/>
              </w:rPr>
              <w:fldChar w:fldCharType="begin"/>
            </w:r>
            <w:r>
              <w:rPr>
                <w:noProof/>
                <w:webHidden/>
              </w:rPr>
              <w:instrText xml:space="preserve"> PAGEREF _Toc131493849 \h </w:instrText>
            </w:r>
            <w:r>
              <w:rPr>
                <w:noProof/>
                <w:webHidden/>
              </w:rPr>
            </w:r>
          </w:ins>
          <w:r>
            <w:rPr>
              <w:noProof/>
              <w:webHidden/>
            </w:rPr>
            <w:fldChar w:fldCharType="separate"/>
          </w:r>
          <w:ins w:id="371" w:author="Dong Trieu" w:date="2023-04-04T09:43:00Z">
            <w:r>
              <w:rPr>
                <w:noProof/>
                <w:webHidden/>
              </w:rPr>
              <w:t>40</w:t>
            </w:r>
            <w:r>
              <w:rPr>
                <w:noProof/>
                <w:webHidden/>
              </w:rPr>
              <w:fldChar w:fldCharType="end"/>
            </w:r>
            <w:r w:rsidRPr="006C4836">
              <w:rPr>
                <w:rStyle w:val="Hyperlink"/>
                <w:noProof/>
              </w:rPr>
              <w:fldChar w:fldCharType="end"/>
            </w:r>
          </w:ins>
        </w:p>
        <w:p w14:paraId="2405CE5D" w14:textId="1F8960AF" w:rsidR="002D60B2" w:rsidRDefault="002D60B2">
          <w:pPr>
            <w:pStyle w:val="TOC1"/>
            <w:rPr>
              <w:ins w:id="372" w:author="Dong Trieu" w:date="2023-04-04T09:43:00Z"/>
              <w:rFonts w:cstheme="minorBidi"/>
              <w:noProof/>
              <w:lang w:val="en-001" w:eastAsia="en-001"/>
            </w:rPr>
          </w:pPr>
          <w:ins w:id="37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Giao diện chính</w:t>
            </w:r>
            <w:r>
              <w:rPr>
                <w:noProof/>
                <w:webHidden/>
              </w:rPr>
              <w:tab/>
            </w:r>
            <w:r>
              <w:rPr>
                <w:noProof/>
                <w:webHidden/>
              </w:rPr>
              <w:fldChar w:fldCharType="begin"/>
            </w:r>
            <w:r>
              <w:rPr>
                <w:noProof/>
                <w:webHidden/>
              </w:rPr>
              <w:instrText xml:space="preserve"> PAGEREF _Toc131493850 \h </w:instrText>
            </w:r>
            <w:r>
              <w:rPr>
                <w:noProof/>
                <w:webHidden/>
              </w:rPr>
            </w:r>
          </w:ins>
          <w:r>
            <w:rPr>
              <w:noProof/>
              <w:webHidden/>
            </w:rPr>
            <w:fldChar w:fldCharType="separate"/>
          </w:r>
          <w:ins w:id="374" w:author="Dong Trieu" w:date="2023-04-04T09:43:00Z">
            <w:r>
              <w:rPr>
                <w:noProof/>
                <w:webHidden/>
              </w:rPr>
              <w:t>41</w:t>
            </w:r>
            <w:r>
              <w:rPr>
                <w:noProof/>
                <w:webHidden/>
              </w:rPr>
              <w:fldChar w:fldCharType="end"/>
            </w:r>
            <w:r w:rsidRPr="006C4836">
              <w:rPr>
                <w:rStyle w:val="Hyperlink"/>
                <w:noProof/>
              </w:rPr>
              <w:fldChar w:fldCharType="end"/>
            </w:r>
          </w:ins>
        </w:p>
        <w:p w14:paraId="0DCA8C85" w14:textId="2E0C9CB6" w:rsidR="002D60B2" w:rsidRDefault="002D60B2">
          <w:pPr>
            <w:pStyle w:val="TOC1"/>
            <w:tabs>
              <w:tab w:val="left" w:pos="880"/>
            </w:tabs>
            <w:rPr>
              <w:ins w:id="375" w:author="Dong Trieu" w:date="2023-04-04T09:43:00Z"/>
              <w:rFonts w:cstheme="minorBidi"/>
              <w:noProof/>
              <w:lang w:val="en-001" w:eastAsia="en-001"/>
            </w:rPr>
          </w:pPr>
          <w:ins w:id="37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3.1.6.</w:t>
            </w:r>
            <w:r>
              <w:rPr>
                <w:rFonts w:cstheme="minorBidi"/>
                <w:noProof/>
                <w:lang w:val="en-001" w:eastAsia="en-001"/>
              </w:rPr>
              <w:tab/>
            </w:r>
            <w:r w:rsidRPr="006C4836">
              <w:rPr>
                <w:rStyle w:val="Hyperlink"/>
                <w:noProof/>
              </w:rPr>
              <w:t>Trang chủ</w:t>
            </w:r>
            <w:r>
              <w:rPr>
                <w:noProof/>
                <w:webHidden/>
              </w:rPr>
              <w:tab/>
            </w:r>
            <w:r>
              <w:rPr>
                <w:noProof/>
                <w:webHidden/>
              </w:rPr>
              <w:fldChar w:fldCharType="begin"/>
            </w:r>
            <w:r>
              <w:rPr>
                <w:noProof/>
                <w:webHidden/>
              </w:rPr>
              <w:instrText xml:space="preserve"> PAGEREF _Toc131493851 \h </w:instrText>
            </w:r>
            <w:r>
              <w:rPr>
                <w:noProof/>
                <w:webHidden/>
              </w:rPr>
            </w:r>
          </w:ins>
          <w:r>
            <w:rPr>
              <w:noProof/>
              <w:webHidden/>
            </w:rPr>
            <w:fldChar w:fldCharType="separate"/>
          </w:r>
          <w:ins w:id="377" w:author="Dong Trieu" w:date="2023-04-04T09:43:00Z">
            <w:r>
              <w:rPr>
                <w:noProof/>
                <w:webHidden/>
              </w:rPr>
              <w:t>41</w:t>
            </w:r>
            <w:r>
              <w:rPr>
                <w:noProof/>
                <w:webHidden/>
              </w:rPr>
              <w:fldChar w:fldCharType="end"/>
            </w:r>
            <w:r w:rsidRPr="006C4836">
              <w:rPr>
                <w:rStyle w:val="Hyperlink"/>
                <w:noProof/>
              </w:rPr>
              <w:fldChar w:fldCharType="end"/>
            </w:r>
          </w:ins>
        </w:p>
        <w:p w14:paraId="2E7D8FC7" w14:textId="4DB9A44C" w:rsidR="002D60B2" w:rsidRDefault="002D60B2">
          <w:pPr>
            <w:pStyle w:val="TOC1"/>
            <w:rPr>
              <w:ins w:id="378" w:author="Dong Trieu" w:date="2023-04-04T09:43:00Z"/>
              <w:rFonts w:cstheme="minorBidi"/>
              <w:noProof/>
              <w:lang w:val="en-001" w:eastAsia="en-001"/>
            </w:rPr>
          </w:pPr>
          <w:ins w:id="37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_Toc131493852 \h </w:instrText>
            </w:r>
            <w:r>
              <w:rPr>
                <w:noProof/>
                <w:webHidden/>
              </w:rPr>
            </w:r>
          </w:ins>
          <w:r>
            <w:rPr>
              <w:noProof/>
              <w:webHidden/>
            </w:rPr>
            <w:fldChar w:fldCharType="separate"/>
          </w:r>
          <w:ins w:id="380" w:author="Dong Trieu" w:date="2023-04-04T09:43:00Z">
            <w:r>
              <w:rPr>
                <w:noProof/>
                <w:webHidden/>
              </w:rPr>
              <w:t>42</w:t>
            </w:r>
            <w:r>
              <w:rPr>
                <w:noProof/>
                <w:webHidden/>
              </w:rPr>
              <w:fldChar w:fldCharType="end"/>
            </w:r>
            <w:r w:rsidRPr="006C4836">
              <w:rPr>
                <w:rStyle w:val="Hyperlink"/>
                <w:noProof/>
              </w:rPr>
              <w:fldChar w:fldCharType="end"/>
            </w:r>
          </w:ins>
        </w:p>
        <w:p w14:paraId="22018762" w14:textId="3B1F20B3" w:rsidR="002D60B2" w:rsidRDefault="002D60B2">
          <w:pPr>
            <w:pStyle w:val="TOC1"/>
            <w:tabs>
              <w:tab w:val="left" w:pos="880"/>
            </w:tabs>
            <w:rPr>
              <w:ins w:id="381" w:author="Dong Trieu" w:date="2023-04-04T09:43:00Z"/>
              <w:rFonts w:cstheme="minorBidi"/>
              <w:noProof/>
              <w:lang w:val="en-001" w:eastAsia="en-001"/>
            </w:rPr>
          </w:pPr>
          <w:ins w:id="38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3.1.7.</w:t>
            </w:r>
            <w:r>
              <w:rPr>
                <w:rFonts w:cstheme="minorBidi"/>
                <w:noProof/>
                <w:lang w:val="en-001" w:eastAsia="en-001"/>
              </w:rPr>
              <w:tab/>
            </w:r>
            <w:r w:rsidRPr="006C4836">
              <w:rPr>
                <w:rStyle w:val="Hyperlink"/>
                <w:noProof/>
              </w:rPr>
              <w:t>Giao diện Sản Phẩm</w:t>
            </w:r>
            <w:r>
              <w:rPr>
                <w:noProof/>
                <w:webHidden/>
              </w:rPr>
              <w:tab/>
            </w:r>
            <w:r>
              <w:rPr>
                <w:noProof/>
                <w:webHidden/>
              </w:rPr>
              <w:fldChar w:fldCharType="begin"/>
            </w:r>
            <w:r>
              <w:rPr>
                <w:noProof/>
                <w:webHidden/>
              </w:rPr>
              <w:instrText xml:space="preserve"> PAGEREF _Toc131493853 \h </w:instrText>
            </w:r>
            <w:r>
              <w:rPr>
                <w:noProof/>
                <w:webHidden/>
              </w:rPr>
            </w:r>
          </w:ins>
          <w:r>
            <w:rPr>
              <w:noProof/>
              <w:webHidden/>
            </w:rPr>
            <w:fldChar w:fldCharType="separate"/>
          </w:r>
          <w:ins w:id="383" w:author="Dong Trieu" w:date="2023-04-04T09:43:00Z">
            <w:r>
              <w:rPr>
                <w:noProof/>
                <w:webHidden/>
              </w:rPr>
              <w:t>43</w:t>
            </w:r>
            <w:r>
              <w:rPr>
                <w:noProof/>
                <w:webHidden/>
              </w:rPr>
              <w:fldChar w:fldCharType="end"/>
            </w:r>
            <w:r w:rsidRPr="006C4836">
              <w:rPr>
                <w:rStyle w:val="Hyperlink"/>
                <w:noProof/>
              </w:rPr>
              <w:fldChar w:fldCharType="end"/>
            </w:r>
          </w:ins>
        </w:p>
        <w:p w14:paraId="2FB37605" w14:textId="370F9708" w:rsidR="002D60B2" w:rsidRDefault="002D60B2">
          <w:pPr>
            <w:pStyle w:val="TOC1"/>
            <w:tabs>
              <w:tab w:val="left" w:pos="1100"/>
            </w:tabs>
            <w:rPr>
              <w:ins w:id="384" w:author="Dong Trieu" w:date="2023-04-04T09:43:00Z"/>
              <w:rFonts w:cstheme="minorBidi"/>
              <w:noProof/>
              <w:lang w:val="en-001" w:eastAsia="en-001"/>
            </w:rPr>
          </w:pPr>
          <w:ins w:id="38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3.1.7.1.</w:t>
            </w:r>
            <w:r>
              <w:rPr>
                <w:rFonts w:cstheme="minorBidi"/>
                <w:noProof/>
                <w:lang w:val="en-001" w:eastAsia="en-001"/>
              </w:rPr>
              <w:tab/>
            </w:r>
            <w:r w:rsidRPr="006C4836">
              <w:rPr>
                <w:rStyle w:val="Hyperlink"/>
                <w:noProof/>
              </w:rPr>
              <w:t>Sản Phẩm</w:t>
            </w:r>
            <w:r>
              <w:rPr>
                <w:noProof/>
                <w:webHidden/>
              </w:rPr>
              <w:tab/>
            </w:r>
            <w:r>
              <w:rPr>
                <w:noProof/>
                <w:webHidden/>
              </w:rPr>
              <w:fldChar w:fldCharType="begin"/>
            </w:r>
            <w:r>
              <w:rPr>
                <w:noProof/>
                <w:webHidden/>
              </w:rPr>
              <w:instrText xml:space="preserve"> PAGEREF _Toc131493854 \h </w:instrText>
            </w:r>
            <w:r>
              <w:rPr>
                <w:noProof/>
                <w:webHidden/>
              </w:rPr>
            </w:r>
          </w:ins>
          <w:r>
            <w:rPr>
              <w:noProof/>
              <w:webHidden/>
            </w:rPr>
            <w:fldChar w:fldCharType="separate"/>
          </w:r>
          <w:ins w:id="386" w:author="Dong Trieu" w:date="2023-04-04T09:43:00Z">
            <w:r>
              <w:rPr>
                <w:noProof/>
                <w:webHidden/>
              </w:rPr>
              <w:t>43</w:t>
            </w:r>
            <w:r>
              <w:rPr>
                <w:noProof/>
                <w:webHidden/>
              </w:rPr>
              <w:fldChar w:fldCharType="end"/>
            </w:r>
            <w:r w:rsidRPr="006C4836">
              <w:rPr>
                <w:rStyle w:val="Hyperlink"/>
                <w:noProof/>
              </w:rPr>
              <w:fldChar w:fldCharType="end"/>
            </w:r>
          </w:ins>
        </w:p>
        <w:p w14:paraId="12C3793B" w14:textId="40FB472A" w:rsidR="002D60B2" w:rsidRDefault="002D60B2">
          <w:pPr>
            <w:pStyle w:val="TOC1"/>
            <w:tabs>
              <w:tab w:val="left" w:pos="1100"/>
            </w:tabs>
            <w:rPr>
              <w:ins w:id="387" w:author="Dong Trieu" w:date="2023-04-04T09:43:00Z"/>
              <w:rFonts w:cstheme="minorBidi"/>
              <w:noProof/>
              <w:lang w:val="en-001" w:eastAsia="en-001"/>
            </w:rPr>
          </w:pPr>
          <w:ins w:id="388" w:author="Dong Trieu" w:date="2023-04-04T09:43:00Z">
            <w:r w:rsidRPr="006C4836">
              <w:rPr>
                <w:rStyle w:val="Hyperlink"/>
                <w:noProof/>
              </w:rPr>
              <w:lastRenderedPageBreak/>
              <w:fldChar w:fldCharType="begin"/>
            </w:r>
            <w:r w:rsidRPr="006C4836">
              <w:rPr>
                <w:rStyle w:val="Hyperlink"/>
                <w:noProof/>
              </w:rPr>
              <w:instrText xml:space="preserve"> </w:instrText>
            </w:r>
            <w:r>
              <w:rPr>
                <w:noProof/>
              </w:rPr>
              <w:instrText>HYPERLINK \l "_Toc131493855"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3.1.7.2.</w:t>
            </w:r>
            <w:r>
              <w:rPr>
                <w:rFonts w:cstheme="minorBidi"/>
                <w:noProof/>
                <w:lang w:val="en-001" w:eastAsia="en-001"/>
              </w:rPr>
              <w:tab/>
            </w:r>
            <w:r w:rsidRPr="006C4836">
              <w:rPr>
                <w:rStyle w:val="Hyperlink"/>
                <w:noProof/>
              </w:rPr>
              <w:t>Chi tiết Sản Phẩm</w:t>
            </w:r>
            <w:r>
              <w:rPr>
                <w:noProof/>
                <w:webHidden/>
              </w:rPr>
              <w:tab/>
            </w:r>
            <w:r>
              <w:rPr>
                <w:noProof/>
                <w:webHidden/>
              </w:rPr>
              <w:fldChar w:fldCharType="begin"/>
            </w:r>
            <w:r>
              <w:rPr>
                <w:noProof/>
                <w:webHidden/>
              </w:rPr>
              <w:instrText xml:space="preserve"> PAGEREF _Toc131493855 \h </w:instrText>
            </w:r>
            <w:r>
              <w:rPr>
                <w:noProof/>
                <w:webHidden/>
              </w:rPr>
            </w:r>
          </w:ins>
          <w:r>
            <w:rPr>
              <w:noProof/>
              <w:webHidden/>
            </w:rPr>
            <w:fldChar w:fldCharType="separate"/>
          </w:r>
          <w:ins w:id="389" w:author="Dong Trieu" w:date="2023-04-04T09:43:00Z">
            <w:r>
              <w:rPr>
                <w:noProof/>
                <w:webHidden/>
              </w:rPr>
              <w:t>44</w:t>
            </w:r>
            <w:r>
              <w:rPr>
                <w:noProof/>
                <w:webHidden/>
              </w:rPr>
              <w:fldChar w:fldCharType="end"/>
            </w:r>
            <w:r w:rsidRPr="006C4836">
              <w:rPr>
                <w:rStyle w:val="Hyperlink"/>
                <w:noProof/>
              </w:rPr>
              <w:fldChar w:fldCharType="end"/>
            </w:r>
          </w:ins>
        </w:p>
        <w:p w14:paraId="700E96FC" w14:textId="74F9EA5C" w:rsidR="002D60B2" w:rsidRDefault="002D60B2">
          <w:pPr>
            <w:pStyle w:val="TOC1"/>
            <w:rPr>
              <w:ins w:id="390" w:author="Dong Trieu" w:date="2023-04-04T09:43:00Z"/>
              <w:rFonts w:cstheme="minorBidi"/>
              <w:noProof/>
              <w:lang w:val="en-001" w:eastAsia="en-001"/>
            </w:rPr>
          </w:pPr>
          <w:ins w:id="39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_Toc131493856 \h </w:instrText>
            </w:r>
            <w:r>
              <w:rPr>
                <w:noProof/>
                <w:webHidden/>
              </w:rPr>
            </w:r>
          </w:ins>
          <w:r>
            <w:rPr>
              <w:noProof/>
              <w:webHidden/>
            </w:rPr>
            <w:fldChar w:fldCharType="separate"/>
          </w:r>
          <w:ins w:id="392" w:author="Dong Trieu" w:date="2023-04-04T09:43:00Z">
            <w:r>
              <w:rPr>
                <w:noProof/>
                <w:webHidden/>
              </w:rPr>
              <w:t>44</w:t>
            </w:r>
            <w:r>
              <w:rPr>
                <w:noProof/>
                <w:webHidden/>
              </w:rPr>
              <w:fldChar w:fldCharType="end"/>
            </w:r>
            <w:r w:rsidRPr="006C4836">
              <w:rPr>
                <w:rStyle w:val="Hyperlink"/>
                <w:noProof/>
              </w:rPr>
              <w:fldChar w:fldCharType="end"/>
            </w:r>
          </w:ins>
        </w:p>
        <w:p w14:paraId="7AC3377B" w14:textId="0BB47460" w:rsidR="002D60B2" w:rsidRDefault="002D60B2">
          <w:pPr>
            <w:pStyle w:val="TOC1"/>
            <w:tabs>
              <w:tab w:val="left" w:pos="880"/>
            </w:tabs>
            <w:rPr>
              <w:ins w:id="393" w:author="Dong Trieu" w:date="2023-04-04T09:43:00Z"/>
              <w:rFonts w:cstheme="minorBidi"/>
              <w:noProof/>
              <w:lang w:val="en-001" w:eastAsia="en-001"/>
            </w:rPr>
          </w:pPr>
          <w:ins w:id="39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3.1.8.</w:t>
            </w:r>
            <w:r>
              <w:rPr>
                <w:rFonts w:cstheme="minorBidi"/>
                <w:noProof/>
                <w:lang w:val="en-001" w:eastAsia="en-001"/>
              </w:rPr>
              <w:tab/>
            </w:r>
            <w:r w:rsidRPr="006C4836">
              <w:rPr>
                <w:rStyle w:val="Hyperlink"/>
                <w:noProof/>
              </w:rPr>
              <w:t>Giao diện Liên Hệ</w:t>
            </w:r>
            <w:r>
              <w:rPr>
                <w:noProof/>
                <w:webHidden/>
              </w:rPr>
              <w:tab/>
            </w:r>
            <w:r>
              <w:rPr>
                <w:noProof/>
                <w:webHidden/>
              </w:rPr>
              <w:fldChar w:fldCharType="begin"/>
            </w:r>
            <w:r>
              <w:rPr>
                <w:noProof/>
                <w:webHidden/>
              </w:rPr>
              <w:instrText xml:space="preserve"> PAGEREF _Toc131493857 \h </w:instrText>
            </w:r>
            <w:r>
              <w:rPr>
                <w:noProof/>
                <w:webHidden/>
              </w:rPr>
            </w:r>
          </w:ins>
          <w:r>
            <w:rPr>
              <w:noProof/>
              <w:webHidden/>
            </w:rPr>
            <w:fldChar w:fldCharType="separate"/>
          </w:r>
          <w:ins w:id="395" w:author="Dong Trieu" w:date="2023-04-04T09:43:00Z">
            <w:r>
              <w:rPr>
                <w:noProof/>
                <w:webHidden/>
              </w:rPr>
              <w:t>45</w:t>
            </w:r>
            <w:r>
              <w:rPr>
                <w:noProof/>
                <w:webHidden/>
              </w:rPr>
              <w:fldChar w:fldCharType="end"/>
            </w:r>
            <w:r w:rsidRPr="006C4836">
              <w:rPr>
                <w:rStyle w:val="Hyperlink"/>
                <w:noProof/>
              </w:rPr>
              <w:fldChar w:fldCharType="end"/>
            </w:r>
          </w:ins>
        </w:p>
        <w:p w14:paraId="2E34664A" w14:textId="4D661102" w:rsidR="002D60B2" w:rsidRDefault="002D60B2">
          <w:pPr>
            <w:pStyle w:val="TOC1"/>
            <w:rPr>
              <w:ins w:id="396" w:author="Dong Trieu" w:date="2023-04-04T09:43:00Z"/>
              <w:rFonts w:cstheme="minorBidi"/>
              <w:noProof/>
              <w:lang w:val="en-001" w:eastAsia="en-001"/>
            </w:rPr>
          </w:pPr>
          <w:ins w:id="39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_Toc131493858 \h </w:instrText>
            </w:r>
            <w:r>
              <w:rPr>
                <w:noProof/>
                <w:webHidden/>
              </w:rPr>
            </w:r>
          </w:ins>
          <w:r>
            <w:rPr>
              <w:noProof/>
              <w:webHidden/>
            </w:rPr>
            <w:fldChar w:fldCharType="separate"/>
          </w:r>
          <w:ins w:id="398" w:author="Dong Trieu" w:date="2023-04-04T09:43:00Z">
            <w:r>
              <w:rPr>
                <w:noProof/>
                <w:webHidden/>
              </w:rPr>
              <w:t>45</w:t>
            </w:r>
            <w:r>
              <w:rPr>
                <w:noProof/>
                <w:webHidden/>
              </w:rPr>
              <w:fldChar w:fldCharType="end"/>
            </w:r>
            <w:r w:rsidRPr="006C4836">
              <w:rPr>
                <w:rStyle w:val="Hyperlink"/>
                <w:noProof/>
              </w:rPr>
              <w:fldChar w:fldCharType="end"/>
            </w:r>
          </w:ins>
        </w:p>
        <w:p w14:paraId="2B45016C" w14:textId="2EECF084" w:rsidR="002D60B2" w:rsidRDefault="002D60B2">
          <w:pPr>
            <w:pStyle w:val="TOC1"/>
            <w:tabs>
              <w:tab w:val="left" w:pos="880"/>
            </w:tabs>
            <w:rPr>
              <w:ins w:id="399" w:author="Dong Trieu" w:date="2023-04-04T09:43:00Z"/>
              <w:rFonts w:cstheme="minorBidi"/>
              <w:noProof/>
              <w:lang w:val="en-001" w:eastAsia="en-001"/>
            </w:rPr>
          </w:pPr>
          <w:ins w:id="40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"_Toc131493859"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3.1.9.</w:t>
            </w:r>
            <w:r>
              <w:rPr>
                <w:rFonts w:cstheme="minorBidi"/>
                <w:noProof/>
                <w:lang w:val="en-001" w:eastAsia="en-001"/>
              </w:rPr>
              <w:tab/>
            </w:r>
            <w:r w:rsidRPr="006C4836">
              <w:rPr>
                <w:rStyle w:val="Hyperlink"/>
                <w:noProof/>
              </w:rPr>
              <w:t>Giao diện Đăng nhập – Đăng ký</w:t>
            </w:r>
            <w:r>
              <w:rPr>
                <w:noProof/>
                <w:webHidden/>
              </w:rPr>
              <w:tab/>
            </w:r>
            <w:r>
              <w:rPr>
                <w:noProof/>
                <w:webHidden/>
              </w:rPr>
              <w:fldChar w:fldCharType="begin"/>
            </w:r>
            <w:r>
              <w:rPr>
                <w:noProof/>
                <w:webHidden/>
              </w:rPr>
              <w:instrText xml:space="preserve"> PAGEREF _Toc131493859 \h </w:instrText>
            </w:r>
            <w:r>
              <w:rPr>
                <w:noProof/>
                <w:webHidden/>
              </w:rPr>
            </w:r>
          </w:ins>
          <w:r>
            <w:rPr>
              <w:noProof/>
              <w:webHidden/>
            </w:rPr>
            <w:fldChar w:fldCharType="separate"/>
          </w:r>
          <w:ins w:id="401" w:author="Dong Trieu" w:date="2023-04-04T09:43:00Z">
            <w:r>
              <w:rPr>
                <w:noProof/>
                <w:webHidden/>
              </w:rPr>
              <w:t>46</w:t>
            </w:r>
            <w:r>
              <w:rPr>
                <w:noProof/>
                <w:webHidden/>
              </w:rPr>
              <w:fldChar w:fldCharType="end"/>
            </w:r>
            <w:r w:rsidRPr="006C4836">
              <w:rPr>
                <w:rStyle w:val="Hyperlink"/>
                <w:noProof/>
              </w:rPr>
              <w:fldChar w:fldCharType="end"/>
            </w:r>
          </w:ins>
        </w:p>
        <w:p w14:paraId="11544C3A" w14:textId="1D57496C" w:rsidR="002D60B2" w:rsidRDefault="002D60B2">
          <w:pPr>
            <w:pStyle w:val="TOC1"/>
            <w:tabs>
              <w:tab w:val="left" w:pos="1100"/>
            </w:tabs>
            <w:rPr>
              <w:ins w:id="402" w:author="Dong Trieu" w:date="2023-04-04T09:43:00Z"/>
              <w:rFonts w:cstheme="minorBidi"/>
              <w:noProof/>
              <w:lang w:val="en-001" w:eastAsia="en-001"/>
            </w:rPr>
          </w:pPr>
          <w:ins w:id="40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3.1.9.1.</w:t>
            </w:r>
            <w:r>
              <w:rPr>
                <w:rFonts w:cstheme="minorBidi"/>
                <w:noProof/>
                <w:lang w:val="en-001" w:eastAsia="en-001"/>
              </w:rPr>
              <w:tab/>
            </w:r>
            <w:r w:rsidRPr="006C4836">
              <w:rPr>
                <w:rStyle w:val="Hyperlink"/>
                <w:noProof/>
              </w:rPr>
              <w:t>Đăng ký</w:t>
            </w:r>
            <w:r>
              <w:rPr>
                <w:noProof/>
                <w:webHidden/>
              </w:rPr>
              <w:tab/>
            </w:r>
            <w:r>
              <w:rPr>
                <w:noProof/>
                <w:webHidden/>
              </w:rPr>
              <w:fldChar w:fldCharType="begin"/>
            </w:r>
            <w:r>
              <w:rPr>
                <w:noProof/>
                <w:webHidden/>
              </w:rPr>
              <w:instrText xml:space="preserve"> PAGEREF _Toc131493860 \h </w:instrText>
            </w:r>
            <w:r>
              <w:rPr>
                <w:noProof/>
                <w:webHidden/>
              </w:rPr>
            </w:r>
          </w:ins>
          <w:r>
            <w:rPr>
              <w:noProof/>
              <w:webHidden/>
            </w:rPr>
            <w:fldChar w:fldCharType="separate"/>
          </w:r>
          <w:ins w:id="404" w:author="Dong Trieu" w:date="2023-04-04T09:43:00Z">
            <w:r>
              <w:rPr>
                <w:noProof/>
                <w:webHidden/>
              </w:rPr>
              <w:t>46</w:t>
            </w:r>
            <w:r>
              <w:rPr>
                <w:noProof/>
                <w:webHidden/>
              </w:rPr>
              <w:fldChar w:fldCharType="end"/>
            </w:r>
            <w:r w:rsidRPr="006C4836">
              <w:rPr>
                <w:rStyle w:val="Hyperlink"/>
                <w:noProof/>
              </w:rPr>
              <w:fldChar w:fldCharType="end"/>
            </w:r>
          </w:ins>
        </w:p>
        <w:p w14:paraId="69FD0530" w14:textId="5417AAED" w:rsidR="002D60B2" w:rsidRDefault="002D60B2">
          <w:pPr>
            <w:pStyle w:val="TOC1"/>
            <w:rPr>
              <w:ins w:id="405" w:author="Dong Trieu" w:date="2023-04-04T09:43:00Z"/>
              <w:rFonts w:cstheme="minorBidi"/>
              <w:noProof/>
              <w:lang w:val="en-001" w:eastAsia="en-001"/>
            </w:rPr>
          </w:pPr>
          <w:ins w:id="40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_Toc131493861 \h </w:instrText>
            </w:r>
            <w:r>
              <w:rPr>
                <w:noProof/>
                <w:webHidden/>
              </w:rPr>
            </w:r>
          </w:ins>
          <w:r>
            <w:rPr>
              <w:noProof/>
              <w:webHidden/>
            </w:rPr>
            <w:fldChar w:fldCharType="separate"/>
          </w:r>
          <w:ins w:id="407" w:author="Dong Trieu" w:date="2023-04-04T09:43:00Z">
            <w:r>
              <w:rPr>
                <w:noProof/>
                <w:webHidden/>
              </w:rPr>
              <w:t>46</w:t>
            </w:r>
            <w:r>
              <w:rPr>
                <w:noProof/>
                <w:webHidden/>
              </w:rPr>
              <w:fldChar w:fldCharType="end"/>
            </w:r>
            <w:r w:rsidRPr="006C4836">
              <w:rPr>
                <w:rStyle w:val="Hyperlink"/>
                <w:noProof/>
              </w:rPr>
              <w:fldChar w:fldCharType="end"/>
            </w:r>
          </w:ins>
        </w:p>
        <w:p w14:paraId="2ABD0484" w14:textId="5041DD01" w:rsidR="002D60B2" w:rsidRDefault="002D60B2">
          <w:pPr>
            <w:pStyle w:val="TOC1"/>
            <w:tabs>
              <w:tab w:val="left" w:pos="1100"/>
            </w:tabs>
            <w:rPr>
              <w:ins w:id="408" w:author="Dong Trieu" w:date="2023-04-04T09:43:00Z"/>
              <w:rFonts w:cstheme="minorBidi"/>
              <w:noProof/>
              <w:lang w:val="en-001" w:eastAsia="en-001"/>
            </w:rPr>
          </w:pPr>
          <w:ins w:id="40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3.1.9.2.</w:t>
            </w:r>
            <w:r>
              <w:rPr>
                <w:rFonts w:cstheme="minorBidi"/>
                <w:noProof/>
                <w:lang w:val="en-001" w:eastAsia="en-001"/>
              </w:rPr>
              <w:tab/>
            </w:r>
            <w:r w:rsidRPr="006C4836">
              <w:rPr>
                <w:rStyle w:val="Hyperlink"/>
                <w:noProof/>
              </w:rPr>
              <w:t>Đăng nhập</w:t>
            </w:r>
            <w:r>
              <w:rPr>
                <w:noProof/>
                <w:webHidden/>
              </w:rPr>
              <w:tab/>
            </w:r>
            <w:r>
              <w:rPr>
                <w:noProof/>
                <w:webHidden/>
              </w:rPr>
              <w:fldChar w:fldCharType="begin"/>
            </w:r>
            <w:r>
              <w:rPr>
                <w:noProof/>
                <w:webHidden/>
              </w:rPr>
              <w:instrText xml:space="preserve"> PAGEREF _Toc131493862 \h </w:instrText>
            </w:r>
            <w:r>
              <w:rPr>
                <w:noProof/>
                <w:webHidden/>
              </w:rPr>
            </w:r>
          </w:ins>
          <w:r>
            <w:rPr>
              <w:noProof/>
              <w:webHidden/>
            </w:rPr>
            <w:fldChar w:fldCharType="separate"/>
          </w:r>
          <w:ins w:id="410" w:author="Dong Trieu" w:date="2023-04-04T09:43:00Z">
            <w:r>
              <w:rPr>
                <w:noProof/>
                <w:webHidden/>
              </w:rPr>
              <w:t>46</w:t>
            </w:r>
            <w:r>
              <w:rPr>
                <w:noProof/>
                <w:webHidden/>
              </w:rPr>
              <w:fldChar w:fldCharType="end"/>
            </w:r>
            <w:r w:rsidRPr="006C4836">
              <w:rPr>
                <w:rStyle w:val="Hyperlink"/>
                <w:noProof/>
              </w:rPr>
              <w:fldChar w:fldCharType="end"/>
            </w:r>
          </w:ins>
        </w:p>
        <w:p w14:paraId="3062FC05" w14:textId="6A10EA73" w:rsidR="002D60B2" w:rsidRDefault="002D60B2">
          <w:pPr>
            <w:pStyle w:val="TOC1"/>
            <w:rPr>
              <w:ins w:id="411" w:author="Dong Trieu" w:date="2023-04-04T09:43:00Z"/>
              <w:rFonts w:cstheme="minorBidi"/>
              <w:noProof/>
              <w:lang w:val="en-001" w:eastAsia="en-001"/>
            </w:rPr>
          </w:pPr>
          <w:ins w:id="41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_Toc131493863 \h </w:instrText>
            </w:r>
            <w:r>
              <w:rPr>
                <w:noProof/>
                <w:webHidden/>
              </w:rPr>
            </w:r>
          </w:ins>
          <w:r>
            <w:rPr>
              <w:noProof/>
              <w:webHidden/>
            </w:rPr>
            <w:fldChar w:fldCharType="separate"/>
          </w:r>
          <w:ins w:id="413" w:author="Dong Trieu" w:date="2023-04-04T09:43:00Z">
            <w:r>
              <w:rPr>
                <w:noProof/>
                <w:webHidden/>
              </w:rPr>
              <w:t>46</w:t>
            </w:r>
            <w:r>
              <w:rPr>
                <w:noProof/>
                <w:webHidden/>
              </w:rPr>
              <w:fldChar w:fldCharType="end"/>
            </w:r>
            <w:r w:rsidRPr="006C4836">
              <w:rPr>
                <w:rStyle w:val="Hyperlink"/>
                <w:noProof/>
              </w:rPr>
              <w:fldChar w:fldCharType="end"/>
            </w:r>
          </w:ins>
        </w:p>
        <w:p w14:paraId="606B0AE8" w14:textId="2245262F" w:rsidR="002D60B2" w:rsidRDefault="002D60B2">
          <w:pPr>
            <w:pStyle w:val="TOC1"/>
            <w:tabs>
              <w:tab w:val="left" w:pos="880"/>
            </w:tabs>
            <w:rPr>
              <w:ins w:id="414" w:author="Dong Trieu" w:date="2023-04-04T09:43:00Z"/>
              <w:rFonts w:cstheme="minorBidi"/>
              <w:noProof/>
              <w:lang w:val="en-001" w:eastAsia="en-001"/>
            </w:rPr>
          </w:pPr>
          <w:ins w:id="41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3.1.10.</w:t>
            </w:r>
            <w:r>
              <w:rPr>
                <w:rFonts w:cstheme="minorBidi"/>
                <w:noProof/>
                <w:lang w:val="en-001" w:eastAsia="en-001"/>
              </w:rPr>
              <w:tab/>
            </w:r>
            <w:r w:rsidRPr="006C4836">
              <w:rPr>
                <w:rStyle w:val="Hyperlink"/>
                <w:noProof/>
              </w:rPr>
              <w:t>Giao diện Giỏ hàng</w:t>
            </w:r>
            <w:r>
              <w:rPr>
                <w:noProof/>
                <w:webHidden/>
              </w:rPr>
              <w:tab/>
            </w:r>
            <w:r>
              <w:rPr>
                <w:noProof/>
                <w:webHidden/>
              </w:rPr>
              <w:fldChar w:fldCharType="begin"/>
            </w:r>
            <w:r>
              <w:rPr>
                <w:noProof/>
                <w:webHidden/>
              </w:rPr>
              <w:instrText xml:space="preserve"> PAGEREF _Toc131493864 \h </w:instrText>
            </w:r>
            <w:r>
              <w:rPr>
                <w:noProof/>
                <w:webHidden/>
              </w:rPr>
            </w:r>
          </w:ins>
          <w:r>
            <w:rPr>
              <w:noProof/>
              <w:webHidden/>
            </w:rPr>
            <w:fldChar w:fldCharType="separate"/>
          </w:r>
          <w:ins w:id="416" w:author="Dong Trieu" w:date="2023-04-04T09:43:00Z">
            <w:r>
              <w:rPr>
                <w:noProof/>
                <w:webHidden/>
              </w:rPr>
              <w:t>47</w:t>
            </w:r>
            <w:r>
              <w:rPr>
                <w:noProof/>
                <w:webHidden/>
              </w:rPr>
              <w:fldChar w:fldCharType="end"/>
            </w:r>
            <w:r w:rsidRPr="006C4836">
              <w:rPr>
                <w:rStyle w:val="Hyperlink"/>
                <w:noProof/>
              </w:rPr>
              <w:fldChar w:fldCharType="end"/>
            </w:r>
          </w:ins>
        </w:p>
        <w:p w14:paraId="058E3DE0" w14:textId="35D8C590" w:rsidR="002D60B2" w:rsidRDefault="002D60B2">
          <w:pPr>
            <w:pStyle w:val="TOC1"/>
            <w:tabs>
              <w:tab w:val="left" w:pos="1100"/>
            </w:tabs>
            <w:rPr>
              <w:ins w:id="417" w:author="Dong Trieu" w:date="2023-04-04T09:43:00Z"/>
              <w:rFonts w:cstheme="minorBidi"/>
              <w:noProof/>
              <w:lang w:val="en-001" w:eastAsia="en-001"/>
            </w:rPr>
          </w:pPr>
          <w:ins w:id="41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3.1.10.1.</w:t>
            </w:r>
            <w:r>
              <w:rPr>
                <w:rFonts w:cstheme="minorBidi"/>
                <w:noProof/>
                <w:lang w:val="en-001" w:eastAsia="en-001"/>
              </w:rPr>
              <w:tab/>
            </w:r>
            <w:r w:rsidRPr="006C4836">
              <w:rPr>
                <w:rStyle w:val="Hyperlink"/>
                <w:noProof/>
              </w:rPr>
              <w:t>Giỏ hàng</w:t>
            </w:r>
            <w:r>
              <w:rPr>
                <w:noProof/>
                <w:webHidden/>
              </w:rPr>
              <w:tab/>
            </w:r>
            <w:r>
              <w:rPr>
                <w:noProof/>
                <w:webHidden/>
              </w:rPr>
              <w:fldChar w:fldCharType="begin"/>
            </w:r>
            <w:r>
              <w:rPr>
                <w:noProof/>
                <w:webHidden/>
              </w:rPr>
              <w:instrText xml:space="preserve"> PAGEREF _Toc131493865 \h </w:instrText>
            </w:r>
            <w:r>
              <w:rPr>
                <w:noProof/>
                <w:webHidden/>
              </w:rPr>
            </w:r>
          </w:ins>
          <w:r>
            <w:rPr>
              <w:noProof/>
              <w:webHidden/>
            </w:rPr>
            <w:fldChar w:fldCharType="separate"/>
          </w:r>
          <w:ins w:id="419" w:author="Dong Trieu" w:date="2023-04-04T09:43:00Z">
            <w:r>
              <w:rPr>
                <w:noProof/>
                <w:webHidden/>
              </w:rPr>
              <w:t>47</w:t>
            </w:r>
            <w:r>
              <w:rPr>
                <w:noProof/>
                <w:webHidden/>
              </w:rPr>
              <w:fldChar w:fldCharType="end"/>
            </w:r>
            <w:r w:rsidRPr="006C4836">
              <w:rPr>
                <w:rStyle w:val="Hyperlink"/>
                <w:noProof/>
              </w:rPr>
              <w:fldChar w:fldCharType="end"/>
            </w:r>
          </w:ins>
        </w:p>
        <w:p w14:paraId="3CE87AD0" w14:textId="02B9D06A" w:rsidR="002D60B2" w:rsidRDefault="002D60B2">
          <w:pPr>
            <w:pStyle w:val="TOC1"/>
            <w:rPr>
              <w:ins w:id="420" w:author="Dong Trieu" w:date="2023-04-04T09:43:00Z"/>
              <w:rFonts w:cstheme="minorBidi"/>
              <w:noProof/>
              <w:lang w:val="en-001" w:eastAsia="en-001"/>
            </w:rPr>
          </w:pPr>
          <w:ins w:id="42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_Toc131493866 \h </w:instrText>
            </w:r>
            <w:r>
              <w:rPr>
                <w:noProof/>
                <w:webHidden/>
              </w:rPr>
            </w:r>
          </w:ins>
          <w:r>
            <w:rPr>
              <w:noProof/>
              <w:webHidden/>
            </w:rPr>
            <w:fldChar w:fldCharType="separate"/>
          </w:r>
          <w:ins w:id="422" w:author="Dong Trieu" w:date="2023-04-04T09:43:00Z">
            <w:r>
              <w:rPr>
                <w:noProof/>
                <w:webHidden/>
              </w:rPr>
              <w:t>47</w:t>
            </w:r>
            <w:r>
              <w:rPr>
                <w:noProof/>
                <w:webHidden/>
              </w:rPr>
              <w:fldChar w:fldCharType="end"/>
            </w:r>
            <w:r w:rsidRPr="006C4836">
              <w:rPr>
                <w:rStyle w:val="Hyperlink"/>
                <w:noProof/>
              </w:rPr>
              <w:fldChar w:fldCharType="end"/>
            </w:r>
          </w:ins>
        </w:p>
        <w:p w14:paraId="3DBC5F7F" w14:textId="38674FA9" w:rsidR="002D60B2" w:rsidRDefault="002D60B2">
          <w:pPr>
            <w:pStyle w:val="TOC1"/>
            <w:tabs>
              <w:tab w:val="left" w:pos="1100"/>
            </w:tabs>
            <w:rPr>
              <w:ins w:id="423" w:author="Dong Trieu" w:date="2023-04-04T09:43:00Z"/>
              <w:rFonts w:cstheme="minorBidi"/>
              <w:noProof/>
              <w:lang w:val="en-001" w:eastAsia="en-001"/>
            </w:rPr>
          </w:pPr>
          <w:ins w:id="42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3.1.10.2.</w:t>
            </w:r>
            <w:r>
              <w:rPr>
                <w:rFonts w:cstheme="minorBidi"/>
                <w:noProof/>
                <w:lang w:val="en-001" w:eastAsia="en-001"/>
              </w:rPr>
              <w:tab/>
            </w:r>
            <w:r w:rsidRPr="006C4836">
              <w:rPr>
                <w:rStyle w:val="Hyperlink"/>
                <w:noProof/>
              </w:rPr>
              <w:t>Giao diện Đặt hàng</w:t>
            </w:r>
            <w:r>
              <w:rPr>
                <w:noProof/>
                <w:webHidden/>
              </w:rPr>
              <w:tab/>
            </w:r>
            <w:r>
              <w:rPr>
                <w:noProof/>
                <w:webHidden/>
              </w:rPr>
              <w:fldChar w:fldCharType="begin"/>
            </w:r>
            <w:r>
              <w:rPr>
                <w:noProof/>
                <w:webHidden/>
              </w:rPr>
              <w:instrText xml:space="preserve"> PAGEREF _Toc131493867 \h </w:instrText>
            </w:r>
            <w:r>
              <w:rPr>
                <w:noProof/>
                <w:webHidden/>
              </w:rPr>
            </w:r>
          </w:ins>
          <w:r>
            <w:rPr>
              <w:noProof/>
              <w:webHidden/>
            </w:rPr>
            <w:fldChar w:fldCharType="separate"/>
          </w:r>
          <w:ins w:id="425" w:author="Dong Trieu" w:date="2023-04-04T09:43:00Z">
            <w:r>
              <w:rPr>
                <w:noProof/>
                <w:webHidden/>
              </w:rPr>
              <w:t>48</w:t>
            </w:r>
            <w:r>
              <w:rPr>
                <w:noProof/>
                <w:webHidden/>
              </w:rPr>
              <w:fldChar w:fldCharType="end"/>
            </w:r>
            <w:r w:rsidRPr="006C4836">
              <w:rPr>
                <w:rStyle w:val="Hyperlink"/>
                <w:noProof/>
              </w:rPr>
              <w:fldChar w:fldCharType="end"/>
            </w:r>
          </w:ins>
        </w:p>
        <w:p w14:paraId="7EA84E1E" w14:textId="6E8FB92C" w:rsidR="002D60B2" w:rsidRDefault="002D60B2">
          <w:pPr>
            <w:pStyle w:val="TOC1"/>
            <w:rPr>
              <w:ins w:id="426" w:author="Dong Trieu" w:date="2023-04-04T09:43:00Z"/>
              <w:rFonts w:cstheme="minorBidi"/>
              <w:noProof/>
              <w:lang w:val="en-001" w:eastAsia="en-001"/>
            </w:rPr>
          </w:pPr>
          <w:ins w:id="427"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"_Toc131493868"</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_Toc131493868 \h </w:instrText>
            </w:r>
            <w:r>
              <w:rPr>
                <w:noProof/>
                <w:webHidden/>
              </w:rPr>
            </w:r>
          </w:ins>
          <w:r>
            <w:rPr>
              <w:noProof/>
              <w:webHidden/>
            </w:rPr>
            <w:fldChar w:fldCharType="separate"/>
          </w:r>
          <w:ins w:id="428" w:author="Dong Trieu" w:date="2023-04-04T09:43:00Z">
            <w:r>
              <w:rPr>
                <w:noProof/>
                <w:webHidden/>
              </w:rPr>
              <w:t>48</w:t>
            </w:r>
            <w:r>
              <w:rPr>
                <w:noProof/>
                <w:webHidden/>
              </w:rPr>
              <w:fldChar w:fldCharType="end"/>
            </w:r>
            <w:r w:rsidRPr="006C4836">
              <w:rPr>
                <w:rStyle w:val="Hyperlink"/>
                <w:noProof/>
              </w:rPr>
              <w:fldChar w:fldCharType="end"/>
            </w:r>
          </w:ins>
        </w:p>
        <w:p w14:paraId="19C9E3F0" w14:textId="3EE422A4" w:rsidR="002D60B2" w:rsidRDefault="002D60B2">
          <w:pPr>
            <w:pStyle w:val="TOC1"/>
            <w:tabs>
              <w:tab w:val="left" w:pos="880"/>
            </w:tabs>
            <w:rPr>
              <w:ins w:id="429" w:author="Dong Trieu" w:date="2023-04-04T09:43:00Z"/>
              <w:rFonts w:cstheme="minorBidi"/>
              <w:noProof/>
              <w:lang w:val="en-001" w:eastAsia="en-001"/>
            </w:rPr>
          </w:pPr>
          <w:ins w:id="430"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"_Toc131493869"</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3.1.11.</w:t>
            </w:r>
            <w:r>
              <w:rPr>
                <w:rFonts w:cstheme="minorBidi"/>
                <w:noProof/>
                <w:lang w:val="en-001" w:eastAsia="en-001"/>
              </w:rPr>
              <w:tab/>
            </w:r>
            <w:r w:rsidRPr="006C4836">
              <w:rPr>
                <w:rStyle w:val="Hyperlink"/>
                <w:noProof/>
              </w:rPr>
              <w:t>Giao diện Quản lý thông tin của Khách Hàng</w:t>
            </w:r>
            <w:r>
              <w:rPr>
                <w:noProof/>
                <w:webHidden/>
              </w:rPr>
              <w:tab/>
            </w:r>
            <w:r>
              <w:rPr>
                <w:noProof/>
                <w:webHidden/>
              </w:rPr>
              <w:fldChar w:fldCharType="begin"/>
            </w:r>
            <w:r>
              <w:rPr>
                <w:noProof/>
                <w:webHidden/>
              </w:rPr>
              <w:instrText xml:space="preserve"> PAGEREF _Toc131493869 \h </w:instrText>
            </w:r>
            <w:r>
              <w:rPr>
                <w:noProof/>
                <w:webHidden/>
              </w:rPr>
            </w:r>
          </w:ins>
          <w:r>
            <w:rPr>
              <w:noProof/>
              <w:webHidden/>
            </w:rPr>
            <w:fldChar w:fldCharType="separate"/>
          </w:r>
          <w:ins w:id="431" w:author="Dong Trieu" w:date="2023-04-04T09:43:00Z">
            <w:r>
              <w:rPr>
                <w:noProof/>
                <w:webHidden/>
              </w:rPr>
              <w:t>49</w:t>
            </w:r>
            <w:r>
              <w:rPr>
                <w:noProof/>
                <w:webHidden/>
              </w:rPr>
              <w:fldChar w:fldCharType="end"/>
            </w:r>
            <w:r w:rsidRPr="006C4836">
              <w:rPr>
                <w:rStyle w:val="Hyperlink"/>
                <w:noProof/>
              </w:rPr>
              <w:fldChar w:fldCharType="end"/>
            </w:r>
          </w:ins>
        </w:p>
        <w:p w14:paraId="713A3E95" w14:textId="3192B32A" w:rsidR="002D60B2" w:rsidRDefault="002D60B2">
          <w:pPr>
            <w:pStyle w:val="TOC1"/>
            <w:tabs>
              <w:tab w:val="left" w:pos="1100"/>
            </w:tabs>
            <w:rPr>
              <w:ins w:id="432" w:author="Dong Trieu" w:date="2023-04-04T09:43:00Z"/>
              <w:rFonts w:cstheme="minorBidi"/>
              <w:noProof/>
              <w:lang w:val="en-001" w:eastAsia="en-001"/>
            </w:rPr>
          </w:pPr>
          <w:ins w:id="433"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"_Toc131493870"</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3.1.11.1.</w:t>
            </w:r>
            <w:r>
              <w:rPr>
                <w:rFonts w:cstheme="minorBidi"/>
                <w:noProof/>
                <w:lang w:val="en-001" w:eastAsia="en-001"/>
              </w:rPr>
              <w:tab/>
            </w:r>
            <w:r w:rsidRPr="006C4836">
              <w:rPr>
                <w:rStyle w:val="Hyperlink"/>
                <w:noProof/>
              </w:rPr>
              <w:t>Thông tin Khách Hàng</w:t>
            </w:r>
            <w:r>
              <w:rPr>
                <w:noProof/>
                <w:webHidden/>
              </w:rPr>
              <w:tab/>
            </w:r>
            <w:r>
              <w:rPr>
                <w:noProof/>
                <w:webHidden/>
              </w:rPr>
              <w:fldChar w:fldCharType="begin"/>
            </w:r>
            <w:r>
              <w:rPr>
                <w:noProof/>
                <w:webHidden/>
              </w:rPr>
              <w:instrText xml:space="preserve"> PAGEREF _Toc131493870 \h </w:instrText>
            </w:r>
            <w:r>
              <w:rPr>
                <w:noProof/>
                <w:webHidden/>
              </w:rPr>
            </w:r>
          </w:ins>
          <w:r>
            <w:rPr>
              <w:noProof/>
              <w:webHidden/>
            </w:rPr>
            <w:fldChar w:fldCharType="separate"/>
          </w:r>
          <w:ins w:id="434" w:author="Dong Trieu" w:date="2023-04-04T09:43:00Z">
            <w:r>
              <w:rPr>
                <w:noProof/>
                <w:webHidden/>
              </w:rPr>
              <w:t>49</w:t>
            </w:r>
            <w:r>
              <w:rPr>
                <w:noProof/>
                <w:webHidden/>
              </w:rPr>
              <w:fldChar w:fldCharType="end"/>
            </w:r>
            <w:r w:rsidRPr="006C4836">
              <w:rPr>
                <w:rStyle w:val="Hyperlink"/>
                <w:noProof/>
              </w:rPr>
              <w:fldChar w:fldCharType="end"/>
            </w:r>
          </w:ins>
        </w:p>
        <w:p w14:paraId="627FD682" w14:textId="3CF32C83" w:rsidR="002D60B2" w:rsidRDefault="002D60B2">
          <w:pPr>
            <w:pStyle w:val="TOC1"/>
            <w:rPr>
              <w:ins w:id="435" w:author="Dong Trieu" w:date="2023-04-04T09:43:00Z"/>
              <w:rFonts w:cstheme="minorBidi"/>
              <w:noProof/>
              <w:lang w:val="en-001" w:eastAsia="en-001"/>
            </w:rPr>
          </w:pPr>
          <w:ins w:id="436"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"_Toc131493871"</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_Toc131493871 \h </w:instrText>
            </w:r>
            <w:r>
              <w:rPr>
                <w:noProof/>
                <w:webHidden/>
              </w:rPr>
            </w:r>
          </w:ins>
          <w:r>
            <w:rPr>
              <w:noProof/>
              <w:webHidden/>
            </w:rPr>
            <w:fldChar w:fldCharType="separate"/>
          </w:r>
          <w:ins w:id="437" w:author="Dong Trieu" w:date="2023-04-04T09:43:00Z">
            <w:r>
              <w:rPr>
                <w:noProof/>
                <w:webHidden/>
              </w:rPr>
              <w:t>49</w:t>
            </w:r>
            <w:r>
              <w:rPr>
                <w:noProof/>
                <w:webHidden/>
              </w:rPr>
              <w:fldChar w:fldCharType="end"/>
            </w:r>
            <w:r w:rsidRPr="006C4836">
              <w:rPr>
                <w:rStyle w:val="Hyperlink"/>
                <w:noProof/>
              </w:rPr>
              <w:fldChar w:fldCharType="end"/>
            </w:r>
          </w:ins>
        </w:p>
        <w:p w14:paraId="5D552725" w14:textId="4787737E" w:rsidR="002D60B2" w:rsidRDefault="002D60B2">
          <w:pPr>
            <w:pStyle w:val="TOC1"/>
            <w:tabs>
              <w:tab w:val="left" w:pos="1100"/>
            </w:tabs>
            <w:rPr>
              <w:ins w:id="438" w:author="Dong Trieu" w:date="2023-04-04T09:43:00Z"/>
              <w:rFonts w:cstheme="minorBidi"/>
              <w:noProof/>
              <w:lang w:val="en-001" w:eastAsia="en-001"/>
            </w:rPr>
          </w:pPr>
          <w:ins w:id="439"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"_Toc131493872"</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3.1.11.2.</w:t>
            </w:r>
            <w:r>
              <w:rPr>
                <w:rFonts w:cstheme="minorBidi"/>
                <w:noProof/>
                <w:lang w:val="en-001" w:eastAsia="en-001"/>
              </w:rPr>
              <w:tab/>
            </w:r>
            <w:r w:rsidRPr="006C4836">
              <w:rPr>
                <w:rStyle w:val="Hyperlink"/>
                <w:noProof/>
              </w:rPr>
              <w:t>Sửa thông tin</w:t>
            </w:r>
            <w:r>
              <w:rPr>
                <w:noProof/>
                <w:webHidden/>
              </w:rPr>
              <w:tab/>
            </w:r>
            <w:r>
              <w:rPr>
                <w:noProof/>
                <w:webHidden/>
              </w:rPr>
              <w:fldChar w:fldCharType="begin"/>
            </w:r>
            <w:r>
              <w:rPr>
                <w:noProof/>
                <w:webHidden/>
              </w:rPr>
              <w:instrText xml:space="preserve"> PAGEREF _Toc131493872 \h </w:instrText>
            </w:r>
            <w:r>
              <w:rPr>
                <w:noProof/>
                <w:webHidden/>
              </w:rPr>
            </w:r>
          </w:ins>
          <w:r>
            <w:rPr>
              <w:noProof/>
              <w:webHidden/>
            </w:rPr>
            <w:fldChar w:fldCharType="separate"/>
          </w:r>
          <w:ins w:id="440" w:author="Dong Trieu" w:date="2023-04-04T09:43:00Z">
            <w:r>
              <w:rPr>
                <w:noProof/>
                <w:webHidden/>
              </w:rPr>
              <w:t>50</w:t>
            </w:r>
            <w:r>
              <w:rPr>
                <w:noProof/>
                <w:webHidden/>
              </w:rPr>
              <w:fldChar w:fldCharType="end"/>
            </w:r>
            <w:r w:rsidRPr="006C4836">
              <w:rPr>
                <w:rStyle w:val="Hyperlink"/>
                <w:noProof/>
              </w:rPr>
              <w:fldChar w:fldCharType="end"/>
            </w:r>
          </w:ins>
        </w:p>
        <w:p w14:paraId="26CBA231" w14:textId="16F74801" w:rsidR="002D60B2" w:rsidRDefault="002D60B2">
          <w:pPr>
            <w:pStyle w:val="TOC1"/>
            <w:rPr>
              <w:ins w:id="441" w:author="Dong Trieu" w:date="2023-04-04T09:43:00Z"/>
              <w:rFonts w:cstheme="minorBidi"/>
              <w:noProof/>
              <w:lang w:val="en-001" w:eastAsia="en-001"/>
            </w:rPr>
          </w:pPr>
          <w:ins w:id="442"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"_Toc131493873"</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_Toc131493873 \h </w:instrText>
            </w:r>
            <w:r>
              <w:rPr>
                <w:noProof/>
                <w:webHidden/>
              </w:rPr>
            </w:r>
          </w:ins>
          <w:r>
            <w:rPr>
              <w:noProof/>
              <w:webHidden/>
            </w:rPr>
            <w:fldChar w:fldCharType="separate"/>
          </w:r>
          <w:ins w:id="443" w:author="Dong Trieu" w:date="2023-04-04T09:43:00Z">
            <w:r>
              <w:rPr>
                <w:noProof/>
                <w:webHidden/>
              </w:rPr>
              <w:t>50</w:t>
            </w:r>
            <w:r>
              <w:rPr>
                <w:noProof/>
                <w:webHidden/>
              </w:rPr>
              <w:fldChar w:fldCharType="end"/>
            </w:r>
            <w:r w:rsidRPr="006C4836">
              <w:rPr>
                <w:rStyle w:val="Hyperlink"/>
                <w:noProof/>
              </w:rPr>
              <w:fldChar w:fldCharType="end"/>
            </w:r>
          </w:ins>
        </w:p>
        <w:p w14:paraId="6D19ECEB" w14:textId="3BDDB5ED" w:rsidR="002D60B2" w:rsidRDefault="002D60B2">
          <w:pPr>
            <w:pStyle w:val="TOC1"/>
            <w:tabs>
              <w:tab w:val="left" w:pos="1100"/>
            </w:tabs>
            <w:rPr>
              <w:ins w:id="444" w:author="Dong Trieu" w:date="2023-04-04T09:43:00Z"/>
              <w:rFonts w:cstheme="minorBidi"/>
              <w:noProof/>
              <w:lang w:val="en-001" w:eastAsia="en-001"/>
            </w:rPr>
          </w:pPr>
          <w:ins w:id="445"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"_Toc131493874"</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3.1.11.3.</w:t>
            </w:r>
            <w:r>
              <w:rPr>
                <w:rFonts w:cstheme="minorBidi"/>
                <w:noProof/>
                <w:lang w:val="en-001" w:eastAsia="en-001"/>
              </w:rPr>
              <w:tab/>
            </w:r>
            <w:r w:rsidRPr="006C4836">
              <w:rPr>
                <w:rStyle w:val="Hyperlink"/>
                <w:noProof/>
              </w:rPr>
              <w:t>Đổi mật khẩu</w:t>
            </w:r>
            <w:r>
              <w:rPr>
                <w:noProof/>
                <w:webHidden/>
              </w:rPr>
              <w:tab/>
            </w:r>
            <w:r>
              <w:rPr>
                <w:noProof/>
                <w:webHidden/>
              </w:rPr>
              <w:fldChar w:fldCharType="begin"/>
            </w:r>
            <w:r>
              <w:rPr>
                <w:noProof/>
                <w:webHidden/>
              </w:rPr>
              <w:instrText xml:space="preserve"> PAGEREF _Toc131493874 \h </w:instrText>
            </w:r>
            <w:r>
              <w:rPr>
                <w:noProof/>
                <w:webHidden/>
              </w:rPr>
            </w:r>
          </w:ins>
          <w:r>
            <w:rPr>
              <w:noProof/>
              <w:webHidden/>
            </w:rPr>
            <w:fldChar w:fldCharType="separate"/>
          </w:r>
          <w:ins w:id="446" w:author="Dong Trieu" w:date="2023-04-04T09:43:00Z">
            <w:r>
              <w:rPr>
                <w:noProof/>
                <w:webHidden/>
              </w:rPr>
              <w:t>51</w:t>
            </w:r>
            <w:r>
              <w:rPr>
                <w:noProof/>
                <w:webHidden/>
              </w:rPr>
              <w:fldChar w:fldCharType="end"/>
            </w:r>
            <w:r w:rsidRPr="006C4836">
              <w:rPr>
                <w:rStyle w:val="Hyperlink"/>
                <w:noProof/>
              </w:rPr>
              <w:fldChar w:fldCharType="end"/>
            </w:r>
          </w:ins>
        </w:p>
        <w:p w14:paraId="16A2D947" w14:textId="15E40C73" w:rsidR="002D60B2" w:rsidRDefault="002D60B2">
          <w:pPr>
            <w:pStyle w:val="TOC1"/>
            <w:rPr>
              <w:ins w:id="447" w:author="Dong Trieu" w:date="2023-04-04T09:43:00Z"/>
              <w:rFonts w:cstheme="minorBidi"/>
              <w:noProof/>
              <w:lang w:val="en-001" w:eastAsia="en-001"/>
            </w:rPr>
          </w:pPr>
          <w:ins w:id="448"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"_Toc131493875"</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Pr>
                <w:noProof/>
                <w:webHidden/>
              </w:rPr>
              <w:tab/>
            </w:r>
            <w:r>
              <w:rPr>
                <w:noProof/>
                <w:webHidden/>
              </w:rPr>
              <w:fldChar w:fldCharType="begin"/>
            </w:r>
            <w:r>
              <w:rPr>
                <w:noProof/>
                <w:webHidden/>
              </w:rPr>
              <w:instrText xml:space="preserve"> PAGEREF _Toc131493875 \h </w:instrText>
            </w:r>
            <w:r>
              <w:rPr>
                <w:noProof/>
                <w:webHidden/>
              </w:rPr>
            </w:r>
          </w:ins>
          <w:r>
            <w:rPr>
              <w:noProof/>
              <w:webHidden/>
            </w:rPr>
            <w:fldChar w:fldCharType="separate"/>
          </w:r>
          <w:ins w:id="449" w:author="Dong Trieu" w:date="2023-04-04T09:43:00Z">
            <w:r>
              <w:rPr>
                <w:noProof/>
                <w:webHidden/>
              </w:rPr>
              <w:t>51</w:t>
            </w:r>
            <w:r>
              <w:rPr>
                <w:noProof/>
                <w:webHidden/>
              </w:rPr>
              <w:fldChar w:fldCharType="end"/>
            </w:r>
            <w:r w:rsidRPr="006C4836">
              <w:rPr>
                <w:rStyle w:val="Hyperlink"/>
                <w:noProof/>
              </w:rPr>
              <w:fldChar w:fldCharType="end"/>
            </w:r>
          </w:ins>
        </w:p>
        <w:p w14:paraId="00762D79" w14:textId="00ECC55D" w:rsidR="002D60B2" w:rsidRDefault="002D60B2">
          <w:pPr>
            <w:pStyle w:val="TOC1"/>
            <w:tabs>
              <w:tab w:val="left" w:pos="1320"/>
            </w:tabs>
            <w:rPr>
              <w:ins w:id="450" w:author="Dong Trieu" w:date="2023-04-04T09:43:00Z"/>
              <w:rFonts w:cstheme="minorBidi"/>
              <w:noProof/>
              <w:lang w:val="en-001" w:eastAsia="en-001"/>
            </w:rPr>
          </w:pPr>
          <w:ins w:id="451"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"_Toc131493876"</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CHƯƠNG 4.</w:t>
            </w:r>
            <w:r>
              <w:rPr>
                <w:rFonts w:cstheme="minorBidi"/>
                <w:noProof/>
                <w:lang w:val="en-001" w:eastAsia="en-001"/>
              </w:rPr>
              <w:tab/>
            </w:r>
            <w:r w:rsidRPr="006C4836">
              <w:rPr>
                <w:rStyle w:val="Hyperlink"/>
                <w:noProof/>
              </w:rPr>
              <w:t>HƯỚNG PHÁT TRIỂN</w:t>
            </w:r>
            <w:r>
              <w:rPr>
                <w:noProof/>
                <w:webHidden/>
              </w:rPr>
              <w:tab/>
            </w:r>
            <w:r>
              <w:rPr>
                <w:noProof/>
                <w:webHidden/>
              </w:rPr>
              <w:fldChar w:fldCharType="begin"/>
            </w:r>
            <w:r>
              <w:rPr>
                <w:noProof/>
                <w:webHidden/>
              </w:rPr>
              <w:instrText xml:space="preserve"> PAGEREF _Toc131493876 \h </w:instrText>
            </w:r>
            <w:r>
              <w:rPr>
                <w:noProof/>
                <w:webHidden/>
              </w:rPr>
            </w:r>
          </w:ins>
          <w:r>
            <w:rPr>
              <w:noProof/>
              <w:webHidden/>
            </w:rPr>
            <w:fldChar w:fldCharType="separate"/>
          </w:r>
          <w:ins w:id="452" w:author="Dong Trieu" w:date="2023-04-04T09:43:00Z">
            <w:r>
              <w:rPr>
                <w:noProof/>
                <w:webHidden/>
              </w:rPr>
              <w:t>52</w:t>
            </w:r>
            <w:r>
              <w:rPr>
                <w:noProof/>
                <w:webHidden/>
              </w:rPr>
              <w:fldChar w:fldCharType="end"/>
            </w:r>
            <w:r w:rsidRPr="006C4836">
              <w:rPr>
                <w:rStyle w:val="Hyperlink"/>
                <w:noProof/>
              </w:rPr>
              <w:fldChar w:fldCharType="end"/>
            </w:r>
          </w:ins>
        </w:p>
        <w:p w14:paraId="50BB22AB" w14:textId="3F70354C" w:rsidR="002D60B2" w:rsidRDefault="002D60B2">
          <w:pPr>
            <w:pStyle w:val="TOC1"/>
            <w:tabs>
              <w:tab w:val="left" w:pos="1320"/>
            </w:tabs>
            <w:rPr>
              <w:ins w:id="453" w:author="Dong Trieu" w:date="2023-04-04T09:43:00Z"/>
              <w:rFonts w:cstheme="minorBidi"/>
              <w:noProof/>
              <w:lang w:val="en-001" w:eastAsia="en-001"/>
            </w:rPr>
          </w:pPr>
          <w:ins w:id="454" w:author="Dong Trieu" w:date="2023-04-04T09:43:00Z">
            <w:r w:rsidRPr="006C4836">
              <w:rPr>
                <w:rStyle w:val="Hyperlink"/>
                <w:noProof/>
              </w:rPr>
              <w:fldChar w:fldCharType="begin"/>
            </w:r>
            <w:r w:rsidRPr="006C4836">
              <w:rPr>
                <w:rStyle w:val="Hyperlink"/>
                <w:noProof/>
              </w:rPr>
              <w:instrText xml:space="preserve"> </w:instrText>
            </w:r>
            <w:r>
              <w:rPr>
                <w:noProof/>
              </w:rPr>
              <w:instrText>HYPERLINK \l "_Toc131493877"</w:instrText>
            </w:r>
            <w:r w:rsidRPr="006C4836">
              <w:rPr>
                <w:rStyle w:val="Hyperlink"/>
                <w:noProof/>
              </w:rPr>
              <w:instrText xml:space="preserve"> </w:instrText>
            </w:r>
            <w:r w:rsidRPr="006C4836">
              <w:rPr>
                <w:rStyle w:val="Hyperlink"/>
                <w:noProof/>
              </w:rPr>
            </w:r>
            <w:r w:rsidRPr="006C4836">
              <w:rPr>
                <w:rStyle w:val="Hyperlink"/>
                <w:noProof/>
              </w:rPr>
              <w:fldChar w:fldCharType="separate"/>
            </w:r>
            <w:r w:rsidRPr="006C4836">
              <w:rPr>
                <w:rStyle w:val="Hyperlink"/>
                <w:noProof/>
              </w:rPr>
              <w:t>CHƯƠNG 5.</w:t>
            </w:r>
            <w:r>
              <w:rPr>
                <w:rFonts w:cstheme="minorBidi"/>
                <w:noProof/>
                <w:lang w:val="en-001" w:eastAsia="en-001"/>
              </w:rPr>
              <w:tab/>
            </w:r>
            <w:r w:rsidRPr="006C4836">
              <w:rPr>
                <w:rStyle w:val="Hyperlink"/>
                <w:noProof/>
              </w:rPr>
              <w:t>KẾT LUẬN</w:t>
            </w:r>
            <w:r>
              <w:rPr>
                <w:noProof/>
                <w:webHidden/>
              </w:rPr>
              <w:tab/>
            </w:r>
            <w:r>
              <w:rPr>
                <w:noProof/>
                <w:webHidden/>
              </w:rPr>
              <w:fldChar w:fldCharType="begin"/>
            </w:r>
            <w:r>
              <w:rPr>
                <w:noProof/>
                <w:webHidden/>
              </w:rPr>
              <w:instrText xml:space="preserve"> PAGEREF _Toc131493877 \h </w:instrText>
            </w:r>
            <w:r>
              <w:rPr>
                <w:noProof/>
                <w:webHidden/>
              </w:rPr>
            </w:r>
          </w:ins>
          <w:r>
            <w:rPr>
              <w:noProof/>
              <w:webHidden/>
            </w:rPr>
            <w:fldChar w:fldCharType="separate"/>
          </w:r>
          <w:ins w:id="455" w:author="Dong Trieu" w:date="2023-04-04T09:43:00Z">
            <w:r>
              <w:rPr>
                <w:noProof/>
                <w:webHidden/>
              </w:rPr>
              <w:t>53</w:t>
            </w:r>
            <w:r>
              <w:rPr>
                <w:noProof/>
                <w:webHidden/>
              </w:rPr>
              <w:fldChar w:fldCharType="end"/>
            </w:r>
            <w:r w:rsidRPr="006C4836">
              <w:rPr>
                <w:rStyle w:val="Hyperlink"/>
                <w:noProof/>
              </w:rPr>
              <w:fldChar w:fldCharType="end"/>
            </w:r>
          </w:ins>
        </w:p>
        <w:p w14:paraId="2BE36A0D" w14:textId="362DDE4D" w:rsidR="001634DA" w:rsidDel="002B6EEE" w:rsidRDefault="001634DA">
          <w:pPr>
            <w:pStyle w:val="TOC2"/>
            <w:rPr>
              <w:ins w:id="456" w:author="Trung Nguyễn" w:date="2023-04-03T21:54:00Z"/>
              <w:del w:id="457" w:author="Dong Trieu" w:date="2023-04-03T23:15:00Z"/>
              <w:rFonts w:cstheme="minorBidi"/>
              <w:lang w:val="vi-VN" w:eastAsia="vi-VN"/>
            </w:rPr>
          </w:pPr>
          <w:ins w:id="458" w:author="Trung Nguyễn" w:date="2023-04-03T21:54:00Z">
            <w:del w:id="459" w:author="Dong Trieu" w:date="2023-04-03T23:15:00Z">
              <w:r w:rsidRPr="002B6EEE" w:rsidDel="002B6EEE">
                <w:rPr>
                  <w:rFonts w:eastAsiaTheme="majorEastAsia" w:cstheme="majorBidi"/>
                  <w:b/>
                </w:rPr>
                <w:delText>LỜI CAM ĐOAN</w:delText>
              </w:r>
              <w:r w:rsidDel="002B6EEE">
                <w:rPr>
                  <w:webHidden/>
                </w:rPr>
                <w:tab/>
              </w:r>
            </w:del>
          </w:ins>
        </w:p>
        <w:p w14:paraId="4E684592" w14:textId="535F0FFC" w:rsidR="001634DA" w:rsidDel="002B6EEE" w:rsidRDefault="001634DA">
          <w:pPr>
            <w:pStyle w:val="TOC2"/>
            <w:rPr>
              <w:ins w:id="460" w:author="Trung Nguyễn" w:date="2023-04-03T21:54:00Z"/>
              <w:del w:id="461" w:author="Dong Trieu" w:date="2023-04-03T23:15:00Z"/>
              <w:rFonts w:cstheme="minorBidi"/>
              <w:lang w:val="vi-VN" w:eastAsia="vi-VN"/>
            </w:rPr>
          </w:pPr>
          <w:ins w:id="462" w:author="Trung Nguyễn" w:date="2023-04-03T21:54:00Z">
            <w:del w:id="463" w:author="Dong Trieu" w:date="2023-04-03T23:15:00Z">
              <w:r w:rsidRPr="002B6EEE" w:rsidDel="002B6EEE">
                <w:rPr>
                  <w:rFonts w:eastAsiaTheme="majorEastAsia" w:cstheme="majorBidi"/>
                  <w:b/>
                </w:rPr>
                <w:delText>DANH MỤC CÁC TỪ VIẾT TẮT</w:delText>
              </w:r>
              <w:r w:rsidDel="002B6EEE">
                <w:rPr>
                  <w:webHidden/>
                </w:rPr>
                <w:tab/>
              </w:r>
            </w:del>
          </w:ins>
        </w:p>
        <w:p w14:paraId="1141CB82" w14:textId="00F51C4E" w:rsidR="001634DA" w:rsidDel="002B6EEE" w:rsidRDefault="001634DA">
          <w:pPr>
            <w:pStyle w:val="TOC2"/>
            <w:rPr>
              <w:ins w:id="464" w:author="Trung Nguyễn" w:date="2023-04-03T21:54:00Z"/>
              <w:del w:id="465" w:author="Dong Trieu" w:date="2023-04-03T23:15:00Z"/>
              <w:rFonts w:cstheme="minorBidi"/>
              <w:lang w:val="vi-VN" w:eastAsia="vi-VN"/>
            </w:rPr>
          </w:pPr>
          <w:ins w:id="466" w:author="Trung Nguyễn" w:date="2023-04-03T21:54:00Z">
            <w:del w:id="467" w:author="Dong Trieu" w:date="2023-04-03T23:15:00Z">
              <w:r w:rsidRPr="002B6EEE" w:rsidDel="002B6EEE">
                <w:rPr>
                  <w:rFonts w:eastAsiaTheme="majorEastAsia" w:cstheme="majorBidi"/>
                  <w:b/>
                </w:rPr>
                <w:delText>MỤC LỤC HÌNH ẢNH</w:delText>
              </w:r>
              <w:r w:rsidDel="002B6EEE">
                <w:rPr>
                  <w:webHidden/>
                </w:rPr>
                <w:tab/>
              </w:r>
            </w:del>
          </w:ins>
        </w:p>
        <w:p w14:paraId="2428E90F" w14:textId="564B8313" w:rsidR="001634DA" w:rsidDel="002B6EEE" w:rsidRDefault="001634DA">
          <w:pPr>
            <w:pStyle w:val="TOC2"/>
            <w:rPr>
              <w:ins w:id="468" w:author="Trung Nguyễn" w:date="2023-04-03T21:54:00Z"/>
              <w:del w:id="469" w:author="Dong Trieu" w:date="2023-04-03T23:15:00Z"/>
              <w:rFonts w:cstheme="minorBidi"/>
              <w:lang w:val="vi-VN" w:eastAsia="vi-VN"/>
            </w:rPr>
          </w:pPr>
          <w:ins w:id="470" w:author="Trung Nguyễn" w:date="2023-04-03T21:54:00Z">
            <w:del w:id="471" w:author="Dong Trieu" w:date="2023-04-03T23:15:00Z">
              <w:r w:rsidRPr="002B6EEE" w:rsidDel="002B6EEE">
                <w:rPr>
                  <w:rFonts w:eastAsiaTheme="majorEastAsia" w:cstheme="majorBidi"/>
                  <w:b/>
                </w:rPr>
                <w:delText>MỤC LỤC BẢNG BIỂU</w:delText>
              </w:r>
              <w:r w:rsidDel="002B6EEE">
                <w:rPr>
                  <w:webHidden/>
                </w:rPr>
                <w:tab/>
              </w:r>
            </w:del>
          </w:ins>
        </w:p>
        <w:p w14:paraId="5081AC14" w14:textId="29F04639" w:rsidR="001634DA" w:rsidDel="002B6EEE" w:rsidRDefault="001634DA">
          <w:pPr>
            <w:pStyle w:val="TOCHeading"/>
            <w:rPr>
              <w:ins w:id="472" w:author="Trung Nguyễn" w:date="2023-04-03T21:54:00Z"/>
              <w:del w:id="473" w:author="Dong Trieu" w:date="2023-04-03T23:15:00Z"/>
              <w:rFonts w:asciiTheme="minorHAnsi" w:hAnsiTheme="minorHAnsi" w:cstheme="minorBidi"/>
              <w:noProof/>
              <w:lang w:val="vi-VN" w:eastAsia="vi-VN"/>
            </w:rPr>
          </w:pPr>
          <w:ins w:id="474" w:author="Trung Nguyễn" w:date="2023-04-03T21:54:00Z">
            <w:del w:id="475" w:author="Dong Trieu" w:date="2023-04-03T23:15:00Z">
              <w:r w:rsidRPr="002B6EEE" w:rsidDel="002B6EEE">
                <w:rPr>
                  <w:noProof/>
                </w:rPr>
                <w:delText>CHƯƠNG 1.</w:delText>
              </w:r>
              <w:r w:rsidDel="002B6EEE">
                <w:rPr>
                  <w:rFonts w:asciiTheme="minorHAnsi" w:hAnsiTheme="minorHAnsi" w:cstheme="minorBidi"/>
                  <w:noProof/>
                  <w:lang w:val="vi-VN" w:eastAsia="vi-VN"/>
                </w:rPr>
                <w:tab/>
              </w:r>
              <w:r w:rsidRPr="002B6EEE" w:rsidDel="002B6EEE">
                <w:rPr>
                  <w:noProof/>
                </w:rPr>
                <w:delText>GIỚI THIỆU</w:delText>
              </w:r>
              <w:r w:rsidDel="002B6EEE">
                <w:rPr>
                  <w:noProof/>
                  <w:webHidden/>
                </w:rPr>
                <w:tab/>
              </w:r>
            </w:del>
          </w:ins>
        </w:p>
        <w:p w14:paraId="19B36DFC" w14:textId="01C2C13E" w:rsidR="001634DA" w:rsidDel="002B6EEE" w:rsidRDefault="001634DA">
          <w:pPr>
            <w:pStyle w:val="TOCHeading"/>
            <w:rPr>
              <w:ins w:id="476" w:author="Trung Nguyễn" w:date="2023-04-03T21:54:00Z"/>
              <w:del w:id="477" w:author="Dong Trieu" w:date="2023-04-03T23:15:00Z"/>
              <w:rFonts w:asciiTheme="minorHAnsi" w:hAnsiTheme="minorHAnsi" w:cstheme="minorBidi"/>
              <w:noProof/>
              <w:lang w:val="vi-VN" w:eastAsia="vi-VN"/>
            </w:rPr>
          </w:pPr>
          <w:ins w:id="478" w:author="Trung Nguyễn" w:date="2023-04-03T21:54:00Z">
            <w:del w:id="479" w:author="Dong Trieu" w:date="2023-04-03T23:15:00Z">
              <w:r w:rsidRPr="002B6EEE" w:rsidDel="002B6EEE">
                <w:rPr>
                  <w:noProof/>
                </w:rPr>
                <w:delText>1.1.</w:delText>
              </w:r>
              <w:r w:rsidDel="002B6EEE">
                <w:rPr>
                  <w:rFonts w:asciiTheme="minorHAnsi" w:hAnsiTheme="minorHAnsi" w:cstheme="minorBidi"/>
                  <w:noProof/>
                  <w:lang w:val="vi-VN" w:eastAsia="vi-VN"/>
                </w:rPr>
                <w:tab/>
              </w:r>
              <w:r w:rsidRPr="002B6EEE" w:rsidDel="002B6EEE">
                <w:rPr>
                  <w:noProof/>
                </w:rPr>
                <w:delText>Tên đồ án</w:delText>
              </w:r>
              <w:r w:rsidDel="002B6EEE">
                <w:rPr>
                  <w:noProof/>
                  <w:webHidden/>
                </w:rPr>
                <w:tab/>
              </w:r>
            </w:del>
          </w:ins>
        </w:p>
        <w:p w14:paraId="138F138C" w14:textId="277C1468" w:rsidR="001634DA" w:rsidDel="002B6EEE" w:rsidRDefault="001634DA">
          <w:pPr>
            <w:pStyle w:val="TOCHeading"/>
            <w:rPr>
              <w:ins w:id="480" w:author="Trung Nguyễn" w:date="2023-04-03T21:54:00Z"/>
              <w:del w:id="481" w:author="Dong Trieu" w:date="2023-04-03T23:15:00Z"/>
              <w:rFonts w:asciiTheme="minorHAnsi" w:hAnsiTheme="minorHAnsi" w:cstheme="minorBidi"/>
              <w:noProof/>
              <w:lang w:val="vi-VN" w:eastAsia="vi-VN"/>
            </w:rPr>
          </w:pPr>
          <w:ins w:id="482" w:author="Trung Nguyễn" w:date="2023-04-03T21:54:00Z">
            <w:del w:id="483" w:author="Dong Trieu" w:date="2023-04-03T23:15:00Z">
              <w:r w:rsidRPr="002B6EEE" w:rsidDel="002B6EEE">
                <w:rPr>
                  <w:noProof/>
                </w:rPr>
                <w:delText>1.2.</w:delText>
              </w:r>
              <w:r w:rsidDel="002B6EEE">
                <w:rPr>
                  <w:rFonts w:asciiTheme="minorHAnsi" w:hAnsiTheme="minorHAnsi" w:cstheme="minorBidi"/>
                  <w:noProof/>
                  <w:lang w:val="vi-VN" w:eastAsia="vi-VN"/>
                </w:rPr>
                <w:tab/>
              </w:r>
              <w:r w:rsidRPr="002B6EEE" w:rsidDel="002B6EEE">
                <w:rPr>
                  <w:noProof/>
                </w:rPr>
                <w:delText>Mục đích nghiên cứu của đồ án</w:delText>
              </w:r>
              <w:r w:rsidDel="002B6EEE">
                <w:rPr>
                  <w:noProof/>
                  <w:webHidden/>
                </w:rPr>
                <w:tab/>
              </w:r>
            </w:del>
          </w:ins>
        </w:p>
        <w:p w14:paraId="72EDA1C5" w14:textId="5E27AC0E" w:rsidR="001634DA" w:rsidDel="002B6EEE" w:rsidRDefault="001634DA">
          <w:pPr>
            <w:pStyle w:val="TOCHeading"/>
            <w:rPr>
              <w:ins w:id="484" w:author="Trung Nguyễn" w:date="2023-04-03T21:54:00Z"/>
              <w:del w:id="485" w:author="Dong Trieu" w:date="2023-04-03T23:15:00Z"/>
              <w:rFonts w:asciiTheme="minorHAnsi" w:hAnsiTheme="minorHAnsi" w:cstheme="minorBidi"/>
              <w:noProof/>
              <w:lang w:val="vi-VN" w:eastAsia="vi-VN"/>
            </w:rPr>
          </w:pPr>
          <w:ins w:id="486" w:author="Trung Nguyễn" w:date="2023-04-03T21:54:00Z">
            <w:del w:id="487" w:author="Dong Trieu" w:date="2023-04-03T23:15:00Z">
              <w:r w:rsidRPr="002B6EEE" w:rsidDel="002B6EEE">
                <w:rPr>
                  <w:noProof/>
                  <w:lang w:val="vi-VN"/>
                </w:rPr>
                <w:delText>1.3.</w:delText>
              </w:r>
              <w:r w:rsidDel="002B6EEE">
                <w:rPr>
                  <w:rFonts w:asciiTheme="minorHAnsi" w:hAnsiTheme="minorHAnsi" w:cstheme="minorBidi"/>
                  <w:noProof/>
                  <w:lang w:val="vi-VN" w:eastAsia="vi-VN"/>
                </w:rPr>
                <w:tab/>
              </w:r>
              <w:r w:rsidRPr="002B6EEE" w:rsidDel="002B6EEE">
                <w:rPr>
                  <w:noProof/>
                  <w:lang w:val="vi-VN"/>
                </w:rPr>
                <w:delText>Tầm quan trọng của đồ án</w:delText>
              </w:r>
              <w:r w:rsidDel="002B6EEE">
                <w:rPr>
                  <w:noProof/>
                  <w:webHidden/>
                </w:rPr>
                <w:tab/>
              </w:r>
            </w:del>
          </w:ins>
        </w:p>
        <w:p w14:paraId="21640073" w14:textId="33007080" w:rsidR="001634DA" w:rsidDel="002B6EEE" w:rsidRDefault="001634DA">
          <w:pPr>
            <w:pStyle w:val="TOCHeading"/>
            <w:rPr>
              <w:ins w:id="488" w:author="Trung Nguyễn" w:date="2023-04-03T21:54:00Z"/>
              <w:del w:id="489" w:author="Dong Trieu" w:date="2023-04-03T23:15:00Z"/>
              <w:rFonts w:asciiTheme="minorHAnsi" w:hAnsiTheme="minorHAnsi" w:cstheme="minorBidi"/>
              <w:noProof/>
              <w:lang w:val="vi-VN" w:eastAsia="vi-VN"/>
            </w:rPr>
          </w:pPr>
          <w:ins w:id="490" w:author="Trung Nguyễn" w:date="2023-04-03T21:54:00Z">
            <w:del w:id="491" w:author="Dong Trieu" w:date="2023-04-03T23:15:00Z">
              <w:r w:rsidRPr="002B6EEE" w:rsidDel="002B6EEE">
                <w:rPr>
                  <w:noProof/>
                  <w:lang w:val="vi-VN"/>
                </w:rPr>
                <w:delText>1.4.</w:delText>
              </w:r>
              <w:r w:rsidDel="002B6EEE">
                <w:rPr>
                  <w:rFonts w:asciiTheme="minorHAnsi" w:hAnsiTheme="minorHAnsi" w:cstheme="minorBidi"/>
                  <w:noProof/>
                  <w:lang w:val="vi-VN" w:eastAsia="vi-VN"/>
                </w:rPr>
                <w:tab/>
              </w:r>
              <w:r w:rsidRPr="002B6EEE" w:rsidDel="002B6EEE">
                <w:rPr>
                  <w:noProof/>
                  <w:lang w:val="vi-VN"/>
                </w:rPr>
                <w:delText>Phạm vi nghiên cứu của đồ án</w:delText>
              </w:r>
              <w:r w:rsidDel="002B6EEE">
                <w:rPr>
                  <w:noProof/>
                  <w:webHidden/>
                </w:rPr>
                <w:tab/>
              </w:r>
            </w:del>
          </w:ins>
        </w:p>
        <w:p w14:paraId="1471F540" w14:textId="32E8A90E" w:rsidR="001634DA" w:rsidDel="002B6EEE" w:rsidRDefault="001634DA">
          <w:pPr>
            <w:pStyle w:val="TOCHeading"/>
            <w:rPr>
              <w:ins w:id="492" w:author="Trung Nguyễn" w:date="2023-04-03T21:54:00Z"/>
              <w:del w:id="493" w:author="Dong Trieu" w:date="2023-04-03T23:15:00Z"/>
              <w:rFonts w:asciiTheme="minorHAnsi" w:hAnsiTheme="minorHAnsi" w:cstheme="minorBidi"/>
              <w:noProof/>
              <w:lang w:val="vi-VN" w:eastAsia="vi-VN"/>
            </w:rPr>
          </w:pPr>
          <w:ins w:id="494" w:author="Trung Nguyễn" w:date="2023-04-03T21:54:00Z">
            <w:del w:id="495" w:author="Dong Trieu" w:date="2023-04-03T23:15:00Z">
              <w:r w:rsidRPr="002B6EEE" w:rsidDel="002B6EEE">
                <w:rPr>
                  <w:noProof/>
                </w:rPr>
                <w:delText>1.5.</w:delText>
              </w:r>
              <w:r w:rsidDel="002B6EEE">
                <w:rPr>
                  <w:rFonts w:asciiTheme="minorHAnsi" w:hAnsiTheme="minorHAnsi" w:cstheme="minorBidi"/>
                  <w:noProof/>
                  <w:lang w:val="vi-VN" w:eastAsia="vi-VN"/>
                </w:rPr>
                <w:tab/>
              </w:r>
              <w:r w:rsidRPr="002B6EEE" w:rsidDel="002B6EEE">
                <w:rPr>
                  <w:noProof/>
                </w:rPr>
                <w:delText>Mục khác nếu có thêm</w:delText>
              </w:r>
              <w:r w:rsidDel="002B6EEE">
                <w:rPr>
                  <w:noProof/>
                  <w:webHidden/>
                </w:rPr>
                <w:tab/>
              </w:r>
            </w:del>
          </w:ins>
        </w:p>
        <w:p w14:paraId="72DA57F0" w14:textId="22AA4DA9" w:rsidR="001634DA" w:rsidDel="002B6EEE" w:rsidRDefault="001634DA">
          <w:pPr>
            <w:pStyle w:val="TOCHeading"/>
            <w:rPr>
              <w:ins w:id="496" w:author="Trung Nguyễn" w:date="2023-04-03T21:54:00Z"/>
              <w:del w:id="497" w:author="Dong Trieu" w:date="2023-04-03T23:15:00Z"/>
              <w:rFonts w:asciiTheme="minorHAnsi" w:hAnsiTheme="minorHAnsi" w:cstheme="minorBidi"/>
              <w:noProof/>
              <w:lang w:val="vi-VN" w:eastAsia="vi-VN"/>
            </w:rPr>
          </w:pPr>
          <w:ins w:id="498" w:author="Trung Nguyễn" w:date="2023-04-03T21:54:00Z">
            <w:del w:id="499" w:author="Dong Trieu" w:date="2023-04-03T23:15:00Z">
              <w:r w:rsidRPr="002B6EEE" w:rsidDel="002B6EEE">
                <w:rPr>
                  <w:noProof/>
                </w:rPr>
                <w:delText>CHƯƠNG 2.</w:delText>
              </w:r>
              <w:r w:rsidDel="002B6EEE">
                <w:rPr>
                  <w:rFonts w:asciiTheme="minorHAnsi" w:hAnsiTheme="minorHAnsi" w:cstheme="minorBidi"/>
                  <w:noProof/>
                  <w:lang w:val="vi-VN" w:eastAsia="vi-VN"/>
                </w:rPr>
                <w:tab/>
              </w:r>
              <w:r w:rsidRPr="002B6EEE" w:rsidDel="002B6EEE">
                <w:rPr>
                  <w:noProof/>
                </w:rPr>
                <w:delText>CƠ SỞ LÝ THUYẾT</w:delText>
              </w:r>
              <w:r w:rsidDel="002B6EEE">
                <w:rPr>
                  <w:noProof/>
                  <w:webHidden/>
                </w:rPr>
                <w:tab/>
              </w:r>
            </w:del>
          </w:ins>
        </w:p>
        <w:p w14:paraId="3D6C7B2A" w14:textId="7A72227C" w:rsidR="001634DA" w:rsidDel="002B6EEE" w:rsidRDefault="001634DA">
          <w:pPr>
            <w:pStyle w:val="TOCHeading"/>
            <w:rPr>
              <w:ins w:id="500" w:author="Trung Nguyễn" w:date="2023-04-03T21:54:00Z"/>
              <w:del w:id="501" w:author="Dong Trieu" w:date="2023-04-03T23:15:00Z"/>
              <w:rFonts w:asciiTheme="minorHAnsi" w:hAnsiTheme="minorHAnsi" w:cstheme="minorBidi"/>
              <w:noProof/>
              <w:lang w:val="vi-VN" w:eastAsia="vi-VN"/>
            </w:rPr>
          </w:pPr>
          <w:ins w:id="502" w:author="Trung Nguyễn" w:date="2023-04-03T21:54:00Z">
            <w:del w:id="503" w:author="Dong Trieu" w:date="2023-04-03T23:15:00Z">
              <w:r w:rsidRPr="002B6EEE" w:rsidDel="002B6EEE">
                <w:rPr>
                  <w:noProof/>
                </w:rPr>
                <w:delText>2.1.</w:delText>
              </w:r>
              <w:r w:rsidDel="002B6EEE">
                <w:rPr>
                  <w:rFonts w:asciiTheme="minorHAnsi" w:hAnsiTheme="minorHAnsi" w:cstheme="minorBidi"/>
                  <w:noProof/>
                  <w:lang w:val="vi-VN" w:eastAsia="vi-VN"/>
                </w:rPr>
                <w:tab/>
              </w:r>
              <w:r w:rsidRPr="002B6EEE" w:rsidDel="002B6EEE">
                <w:rPr>
                  <w:noProof/>
                </w:rPr>
                <w:delText>Giới thiệu về ngôn ngữ sử dụng</w:delText>
              </w:r>
              <w:r w:rsidDel="002B6EEE">
                <w:rPr>
                  <w:noProof/>
                  <w:webHidden/>
                </w:rPr>
                <w:tab/>
              </w:r>
            </w:del>
          </w:ins>
        </w:p>
        <w:p w14:paraId="05BDC02B" w14:textId="07A1E3F0" w:rsidR="001634DA" w:rsidDel="002B6EEE" w:rsidRDefault="001634DA">
          <w:pPr>
            <w:pStyle w:val="TOCHeading"/>
            <w:rPr>
              <w:ins w:id="504" w:author="Trung Nguyễn" w:date="2023-04-03T21:54:00Z"/>
              <w:del w:id="505" w:author="Dong Trieu" w:date="2023-04-03T23:15:00Z"/>
              <w:rFonts w:asciiTheme="minorHAnsi" w:hAnsiTheme="minorHAnsi" w:cstheme="minorBidi"/>
              <w:noProof/>
              <w:lang w:val="vi-VN" w:eastAsia="vi-VN"/>
            </w:rPr>
          </w:pPr>
          <w:ins w:id="506" w:author="Trung Nguyễn" w:date="2023-04-03T21:54:00Z">
            <w:del w:id="507" w:author="Dong Trieu" w:date="2023-04-03T23:15:00Z">
              <w:r w:rsidRPr="002B6EEE" w:rsidDel="002B6EEE">
                <w:rPr>
                  <w:noProof/>
                </w:rPr>
                <w:delText>2.2.</w:delText>
              </w:r>
              <w:r w:rsidDel="002B6EEE">
                <w:rPr>
                  <w:rFonts w:asciiTheme="minorHAnsi" w:hAnsiTheme="minorHAnsi" w:cstheme="minorBidi"/>
                  <w:noProof/>
                  <w:lang w:val="vi-VN" w:eastAsia="vi-VN"/>
                </w:rPr>
                <w:tab/>
              </w:r>
              <w:r w:rsidRPr="002B6EEE" w:rsidDel="002B6EEE">
                <w:rPr>
                  <w:noProof/>
                </w:rPr>
                <w:delText>Giới thiệu về hệ quản trị cơ sở dữ liệu</w:delText>
              </w:r>
              <w:r w:rsidDel="002B6EEE">
                <w:rPr>
                  <w:noProof/>
                  <w:webHidden/>
                </w:rPr>
                <w:tab/>
              </w:r>
            </w:del>
          </w:ins>
        </w:p>
        <w:p w14:paraId="5B81F727" w14:textId="68B22F73" w:rsidR="001634DA" w:rsidDel="002B6EEE" w:rsidRDefault="001634DA">
          <w:pPr>
            <w:pStyle w:val="TOCHeading"/>
            <w:rPr>
              <w:ins w:id="508" w:author="Trung Nguyễn" w:date="2023-04-03T21:54:00Z"/>
              <w:del w:id="509" w:author="Dong Trieu" w:date="2023-04-03T23:15:00Z"/>
              <w:rFonts w:asciiTheme="minorHAnsi" w:hAnsiTheme="minorHAnsi" w:cstheme="minorBidi"/>
              <w:noProof/>
              <w:lang w:val="vi-VN" w:eastAsia="vi-VN"/>
            </w:rPr>
          </w:pPr>
          <w:ins w:id="510" w:author="Trung Nguyễn" w:date="2023-04-03T21:54:00Z">
            <w:del w:id="511" w:author="Dong Trieu" w:date="2023-04-03T23:15:00Z">
              <w:r w:rsidRPr="002B6EEE" w:rsidDel="002B6EEE">
                <w:rPr>
                  <w:noProof/>
                </w:rPr>
                <w:delText>2.3.</w:delText>
              </w:r>
              <w:r w:rsidDel="002B6EEE">
                <w:rPr>
                  <w:rFonts w:asciiTheme="minorHAnsi" w:hAnsiTheme="minorHAnsi" w:cstheme="minorBidi"/>
                  <w:noProof/>
                  <w:lang w:val="vi-VN" w:eastAsia="vi-VN"/>
                </w:rPr>
                <w:tab/>
              </w:r>
              <w:r w:rsidRPr="002B6EEE" w:rsidDel="002B6EEE">
                <w:rPr>
                  <w:noProof/>
                </w:rPr>
                <w:delText>Công cụ sử dụng</w:delText>
              </w:r>
              <w:r w:rsidDel="002B6EEE">
                <w:rPr>
                  <w:noProof/>
                  <w:webHidden/>
                </w:rPr>
                <w:tab/>
              </w:r>
            </w:del>
          </w:ins>
        </w:p>
        <w:p w14:paraId="23F38297" w14:textId="16D330A3" w:rsidR="001634DA" w:rsidDel="002B6EEE" w:rsidRDefault="001634DA">
          <w:pPr>
            <w:pStyle w:val="TOCHeading"/>
            <w:rPr>
              <w:ins w:id="512" w:author="Trung Nguyễn" w:date="2023-04-03T21:54:00Z"/>
              <w:del w:id="513" w:author="Dong Trieu" w:date="2023-04-03T23:15:00Z"/>
              <w:rFonts w:asciiTheme="minorHAnsi" w:hAnsiTheme="minorHAnsi" w:cstheme="minorBidi"/>
              <w:noProof/>
              <w:lang w:val="vi-VN" w:eastAsia="vi-VN"/>
            </w:rPr>
          </w:pPr>
          <w:ins w:id="514" w:author="Trung Nguyễn" w:date="2023-04-03T21:54:00Z">
            <w:del w:id="515" w:author="Dong Trieu" w:date="2023-04-03T23:15:00Z">
              <w:r w:rsidRPr="002B6EEE" w:rsidDel="002B6EEE">
                <w:rPr>
                  <w:noProof/>
                </w:rPr>
                <w:delText>2.4.</w:delText>
              </w:r>
              <w:r w:rsidDel="002B6EEE">
                <w:rPr>
                  <w:rFonts w:asciiTheme="minorHAnsi" w:hAnsiTheme="minorHAnsi" w:cstheme="minorBidi"/>
                  <w:noProof/>
                  <w:lang w:val="vi-VN" w:eastAsia="vi-VN"/>
                </w:rPr>
                <w:tab/>
              </w:r>
              <w:r w:rsidRPr="002B6EEE" w:rsidDel="002B6EEE">
                <w:rPr>
                  <w:noProof/>
                </w:rPr>
                <w:delText>Mô hình và kỹ thuật</w:delText>
              </w:r>
              <w:r w:rsidDel="002B6EEE">
                <w:rPr>
                  <w:noProof/>
                  <w:webHidden/>
                </w:rPr>
                <w:tab/>
              </w:r>
            </w:del>
          </w:ins>
        </w:p>
        <w:p w14:paraId="4FE59227" w14:textId="3EFD993C" w:rsidR="001634DA" w:rsidDel="002B6EEE" w:rsidRDefault="001634DA">
          <w:pPr>
            <w:pStyle w:val="TOCHeading"/>
            <w:rPr>
              <w:ins w:id="516" w:author="Trung Nguyễn" w:date="2023-04-03T21:54:00Z"/>
              <w:del w:id="517" w:author="Dong Trieu" w:date="2023-04-03T23:15:00Z"/>
              <w:rFonts w:asciiTheme="minorHAnsi" w:hAnsiTheme="minorHAnsi" w:cstheme="minorBidi"/>
              <w:noProof/>
              <w:lang w:val="vi-VN" w:eastAsia="vi-VN"/>
            </w:rPr>
          </w:pPr>
          <w:ins w:id="518" w:author="Trung Nguyễn" w:date="2023-04-03T21:54:00Z">
            <w:del w:id="519" w:author="Dong Trieu" w:date="2023-04-03T23:15:00Z">
              <w:r w:rsidRPr="002B6EEE" w:rsidDel="002B6EEE">
                <w:rPr>
                  <w:noProof/>
                </w:rPr>
                <w:delText>CHƯƠNG 3.</w:delText>
              </w:r>
              <w:r w:rsidDel="002B6EEE">
                <w:rPr>
                  <w:rFonts w:asciiTheme="minorHAnsi" w:hAnsiTheme="minorHAnsi" w:cstheme="minorBidi"/>
                  <w:noProof/>
                  <w:lang w:val="vi-VN" w:eastAsia="vi-VN"/>
                </w:rPr>
                <w:tab/>
              </w:r>
              <w:r w:rsidRPr="002B6EEE" w:rsidDel="002B6EEE">
                <w:rPr>
                  <w:noProof/>
                </w:rPr>
                <w:delText>PHÂN TÍCH THIẾT KẾ HỆ THỐNG THÔNG TIN</w:delText>
              </w:r>
              <w:r w:rsidDel="002B6EEE">
                <w:rPr>
                  <w:noProof/>
                  <w:webHidden/>
                </w:rPr>
                <w:tab/>
              </w:r>
            </w:del>
          </w:ins>
        </w:p>
        <w:p w14:paraId="3524BDF5" w14:textId="21EC593B" w:rsidR="001634DA" w:rsidDel="002B6EEE" w:rsidRDefault="001634DA">
          <w:pPr>
            <w:pStyle w:val="TOCHeading"/>
            <w:rPr>
              <w:ins w:id="520" w:author="Trung Nguyễn" w:date="2023-04-03T21:54:00Z"/>
              <w:del w:id="521" w:author="Dong Trieu" w:date="2023-04-03T23:15:00Z"/>
              <w:rFonts w:asciiTheme="minorHAnsi" w:hAnsiTheme="minorHAnsi" w:cstheme="minorBidi"/>
              <w:noProof/>
              <w:lang w:val="vi-VN" w:eastAsia="vi-VN"/>
            </w:rPr>
          </w:pPr>
          <w:ins w:id="522" w:author="Trung Nguyễn" w:date="2023-04-03T21:54:00Z">
            <w:del w:id="523" w:author="Dong Trieu" w:date="2023-04-03T23:15:00Z">
              <w:r w:rsidRPr="002B6EEE" w:rsidDel="002B6EEE">
                <w:rPr>
                  <w:noProof/>
                </w:rPr>
                <w:delText>3.1.</w:delText>
              </w:r>
              <w:r w:rsidDel="002B6EEE">
                <w:rPr>
                  <w:rFonts w:asciiTheme="minorHAnsi" w:hAnsiTheme="minorHAnsi" w:cstheme="minorBidi"/>
                  <w:noProof/>
                  <w:lang w:val="vi-VN" w:eastAsia="vi-VN"/>
                </w:rPr>
                <w:tab/>
              </w:r>
              <w:r w:rsidRPr="002B6EEE" w:rsidDel="002B6EEE">
                <w:rPr>
                  <w:noProof/>
                </w:rPr>
                <w:delText>Phân tích hệ thống</w:delText>
              </w:r>
              <w:r w:rsidDel="002B6EEE">
                <w:rPr>
                  <w:noProof/>
                  <w:webHidden/>
                </w:rPr>
                <w:tab/>
              </w:r>
            </w:del>
          </w:ins>
        </w:p>
        <w:p w14:paraId="5D982709" w14:textId="0327FC63" w:rsidR="001634DA" w:rsidDel="002B6EEE" w:rsidRDefault="001634DA">
          <w:pPr>
            <w:pStyle w:val="TOCHeading"/>
            <w:rPr>
              <w:ins w:id="524" w:author="Trung Nguyễn" w:date="2023-04-03T21:54:00Z"/>
              <w:del w:id="525" w:author="Dong Trieu" w:date="2023-04-03T23:15:00Z"/>
              <w:rFonts w:asciiTheme="minorHAnsi" w:hAnsiTheme="minorHAnsi" w:cstheme="minorBidi"/>
              <w:noProof/>
              <w:lang w:val="vi-VN" w:eastAsia="vi-VN"/>
            </w:rPr>
          </w:pPr>
          <w:ins w:id="526" w:author="Trung Nguyễn" w:date="2023-04-03T21:54:00Z">
            <w:del w:id="527" w:author="Dong Trieu" w:date="2023-04-03T23:15:00Z">
              <w:r w:rsidRPr="002B6EEE" w:rsidDel="002B6EEE">
                <w:rPr>
                  <w:noProof/>
                </w:rPr>
                <w:delText>3.2.</w:delText>
              </w:r>
              <w:r w:rsidDel="002B6EEE">
                <w:rPr>
                  <w:rFonts w:asciiTheme="minorHAnsi" w:hAnsiTheme="minorHAnsi" w:cstheme="minorBidi"/>
                  <w:noProof/>
                  <w:lang w:val="vi-VN" w:eastAsia="vi-VN"/>
                </w:rPr>
                <w:tab/>
              </w:r>
              <w:r w:rsidRPr="002B6EEE" w:rsidDel="002B6EEE">
                <w:rPr>
                  <w:noProof/>
                </w:rPr>
                <w:delText>Sơ đồ Use Case</w:delText>
              </w:r>
              <w:r w:rsidDel="002B6EEE">
                <w:rPr>
                  <w:noProof/>
                  <w:webHidden/>
                </w:rPr>
                <w:tab/>
                <w:delText>14</w:delText>
              </w:r>
            </w:del>
          </w:ins>
        </w:p>
        <w:p w14:paraId="311E659A" w14:textId="300A0E2D" w:rsidR="001634DA" w:rsidDel="002B6EEE" w:rsidRDefault="001634DA">
          <w:pPr>
            <w:pStyle w:val="TOCHeading"/>
            <w:rPr>
              <w:ins w:id="528" w:author="Trung Nguyễn" w:date="2023-04-03T21:54:00Z"/>
              <w:del w:id="529" w:author="Dong Trieu" w:date="2023-04-03T23:15:00Z"/>
              <w:rFonts w:asciiTheme="minorHAnsi" w:hAnsiTheme="minorHAnsi" w:cstheme="minorBidi"/>
              <w:noProof/>
              <w:lang w:val="vi-VN" w:eastAsia="vi-VN"/>
            </w:rPr>
          </w:pPr>
          <w:ins w:id="530" w:author="Trung Nguyễn" w:date="2023-04-03T21:54:00Z">
            <w:del w:id="531" w:author="Dong Trieu" w:date="2023-04-03T23:15:00Z">
              <w:r w:rsidRPr="002B6EEE" w:rsidDel="002B6EEE">
                <w:rPr>
                  <w:noProof/>
                </w:rPr>
                <w:delText>3.3.</w:delText>
              </w:r>
              <w:r w:rsidDel="002B6EEE">
                <w:rPr>
                  <w:rFonts w:asciiTheme="minorHAnsi" w:hAnsiTheme="minorHAnsi" w:cstheme="minorBidi"/>
                  <w:noProof/>
                  <w:lang w:val="vi-VN" w:eastAsia="vi-VN"/>
                </w:rPr>
                <w:tab/>
              </w:r>
              <w:r w:rsidRPr="002B6EEE" w:rsidDel="002B6EEE">
                <w:rPr>
                  <w:noProof/>
                </w:rPr>
                <w:delText>Đặc tả Use Case</w:delText>
              </w:r>
              <w:r w:rsidDel="002B6EEE">
                <w:rPr>
                  <w:noProof/>
                  <w:webHidden/>
                </w:rPr>
                <w:tab/>
                <w:delText>15</w:delText>
              </w:r>
            </w:del>
          </w:ins>
        </w:p>
        <w:p w14:paraId="762C9CE8" w14:textId="0CCE8E46" w:rsidR="001634DA" w:rsidDel="002B6EEE" w:rsidRDefault="001634DA">
          <w:pPr>
            <w:pStyle w:val="TOCHeading"/>
            <w:rPr>
              <w:ins w:id="532" w:author="Trung Nguyễn" w:date="2023-04-03T21:54:00Z"/>
              <w:del w:id="533" w:author="Dong Trieu" w:date="2023-04-03T23:15:00Z"/>
              <w:rFonts w:asciiTheme="minorHAnsi" w:hAnsiTheme="minorHAnsi" w:cstheme="minorBidi"/>
              <w:noProof/>
              <w:lang w:val="vi-VN" w:eastAsia="vi-VN"/>
            </w:rPr>
          </w:pPr>
          <w:ins w:id="534" w:author="Trung Nguyễn" w:date="2023-04-03T21:54:00Z">
            <w:del w:id="535" w:author="Dong Trieu" w:date="2023-04-03T23:15:00Z">
              <w:r w:rsidRPr="002B6EEE" w:rsidDel="002B6EEE">
                <w:rPr>
                  <w:noProof/>
                </w:rPr>
                <w:delText>3.4.</w:delText>
              </w:r>
              <w:r w:rsidDel="002B6EEE">
                <w:rPr>
                  <w:rFonts w:asciiTheme="minorHAnsi" w:hAnsiTheme="minorHAnsi" w:cstheme="minorBidi"/>
                  <w:noProof/>
                  <w:lang w:val="vi-VN" w:eastAsia="vi-VN"/>
                </w:rPr>
                <w:tab/>
              </w:r>
              <w:r w:rsidRPr="002B6EEE" w:rsidDel="002B6EEE">
                <w:rPr>
                  <w:noProof/>
                </w:rPr>
                <w:delText>Sơ đồ lớp</w:delText>
              </w:r>
              <w:r w:rsidDel="002B6EEE">
                <w:rPr>
                  <w:noProof/>
                  <w:webHidden/>
                </w:rPr>
                <w:tab/>
                <w:delText>15</w:delText>
              </w:r>
            </w:del>
          </w:ins>
        </w:p>
        <w:p w14:paraId="288C79ED" w14:textId="6B34C734" w:rsidR="001634DA" w:rsidDel="002B6EEE" w:rsidRDefault="001634DA">
          <w:pPr>
            <w:pStyle w:val="TOCHeading"/>
            <w:rPr>
              <w:ins w:id="536" w:author="Trung Nguyễn" w:date="2023-04-03T21:54:00Z"/>
              <w:del w:id="537" w:author="Dong Trieu" w:date="2023-04-03T23:15:00Z"/>
              <w:rFonts w:asciiTheme="minorHAnsi" w:hAnsiTheme="minorHAnsi" w:cstheme="minorBidi"/>
              <w:noProof/>
              <w:lang w:val="vi-VN" w:eastAsia="vi-VN"/>
            </w:rPr>
          </w:pPr>
          <w:ins w:id="538" w:author="Trung Nguyễn" w:date="2023-04-03T21:54:00Z">
            <w:del w:id="539" w:author="Dong Trieu" w:date="2023-04-03T23:15:00Z">
              <w:r w:rsidRPr="002B6EEE" w:rsidDel="002B6EEE">
                <w:rPr>
                  <w:noProof/>
                </w:rPr>
                <w:delText>3.5.</w:delText>
              </w:r>
              <w:r w:rsidDel="002B6EEE">
                <w:rPr>
                  <w:rFonts w:asciiTheme="minorHAnsi" w:hAnsiTheme="minorHAnsi" w:cstheme="minorBidi"/>
                  <w:noProof/>
                  <w:lang w:val="vi-VN" w:eastAsia="vi-VN"/>
                </w:rPr>
                <w:tab/>
              </w:r>
              <w:r w:rsidRPr="002B6EEE" w:rsidDel="002B6EEE">
                <w:rPr>
                  <w:noProof/>
                </w:rPr>
                <w:delText>Sơ đồ ERD</w:delText>
              </w:r>
              <w:r w:rsidDel="002B6EEE">
                <w:rPr>
                  <w:noProof/>
                  <w:webHidden/>
                </w:rPr>
                <w:tab/>
                <w:delText>15</w:delText>
              </w:r>
            </w:del>
          </w:ins>
        </w:p>
        <w:p w14:paraId="302E4680" w14:textId="62CB036F" w:rsidR="001634DA" w:rsidDel="002B6EEE" w:rsidRDefault="001634DA">
          <w:pPr>
            <w:pStyle w:val="TOCHeading"/>
            <w:rPr>
              <w:ins w:id="540" w:author="Trung Nguyễn" w:date="2023-04-03T21:54:00Z"/>
              <w:del w:id="541" w:author="Dong Trieu" w:date="2023-04-03T23:15:00Z"/>
              <w:rFonts w:asciiTheme="minorHAnsi" w:hAnsiTheme="minorHAnsi" w:cstheme="minorBidi"/>
              <w:noProof/>
              <w:lang w:val="vi-VN" w:eastAsia="vi-VN"/>
            </w:rPr>
          </w:pPr>
          <w:ins w:id="542" w:author="Trung Nguyễn" w:date="2023-04-03T21:54:00Z">
            <w:del w:id="543" w:author="Dong Trieu" w:date="2023-04-03T23:15:00Z">
              <w:r w:rsidRPr="002B6EEE" w:rsidDel="002B6EEE">
                <w:rPr>
                  <w:noProof/>
                </w:rPr>
                <w:delText>3.6.</w:delText>
              </w:r>
              <w:r w:rsidDel="002B6EEE">
                <w:rPr>
                  <w:rFonts w:asciiTheme="minorHAnsi" w:hAnsiTheme="minorHAnsi" w:cstheme="minorBidi"/>
                  <w:noProof/>
                  <w:lang w:val="vi-VN" w:eastAsia="vi-VN"/>
                </w:rPr>
                <w:tab/>
              </w:r>
              <w:r w:rsidRPr="002B6EEE" w:rsidDel="002B6EEE">
                <w:rPr>
                  <w:noProof/>
                </w:rPr>
                <w:delText>Kiến trúc hệ thống</w:delText>
              </w:r>
              <w:r w:rsidDel="002B6EEE">
                <w:rPr>
                  <w:noProof/>
                  <w:webHidden/>
                </w:rPr>
                <w:tab/>
                <w:delText>15</w:delText>
              </w:r>
            </w:del>
          </w:ins>
        </w:p>
        <w:p w14:paraId="7A536853" w14:textId="214FA8BF" w:rsidR="001634DA" w:rsidDel="002B6EEE" w:rsidRDefault="001634DA">
          <w:pPr>
            <w:pStyle w:val="TOCHeading"/>
            <w:rPr>
              <w:ins w:id="544" w:author="Trung Nguyễn" w:date="2023-04-03T21:54:00Z"/>
              <w:del w:id="545" w:author="Dong Trieu" w:date="2023-04-03T23:15:00Z"/>
              <w:rFonts w:asciiTheme="minorHAnsi" w:hAnsiTheme="minorHAnsi" w:cstheme="minorBidi"/>
              <w:noProof/>
              <w:lang w:val="vi-VN" w:eastAsia="vi-VN"/>
            </w:rPr>
          </w:pPr>
          <w:ins w:id="546" w:author="Trung Nguyễn" w:date="2023-04-03T21:54:00Z">
            <w:del w:id="547" w:author="Dong Trieu" w:date="2023-04-03T23:15:00Z">
              <w:r w:rsidRPr="002B6EEE" w:rsidDel="002B6EEE">
                <w:rPr>
                  <w:noProof/>
                </w:rPr>
                <w:delText>3.7.</w:delText>
              </w:r>
              <w:r w:rsidDel="002B6EEE">
                <w:rPr>
                  <w:rFonts w:asciiTheme="minorHAnsi" w:hAnsiTheme="minorHAnsi" w:cstheme="minorBidi"/>
                  <w:noProof/>
                  <w:lang w:val="vi-VN" w:eastAsia="vi-VN"/>
                </w:rPr>
                <w:tab/>
              </w:r>
              <w:r w:rsidRPr="002B6EEE" w:rsidDel="002B6EEE">
                <w:rPr>
                  <w:noProof/>
                </w:rPr>
                <w:delText>….</w:delText>
              </w:r>
              <w:r w:rsidDel="002B6EEE">
                <w:rPr>
                  <w:noProof/>
                  <w:webHidden/>
                </w:rPr>
                <w:tab/>
                <w:delText>15</w:delText>
              </w:r>
            </w:del>
          </w:ins>
        </w:p>
        <w:p w14:paraId="6CD63175" w14:textId="08095EB0" w:rsidR="001634DA" w:rsidDel="002B6EEE" w:rsidRDefault="001634DA">
          <w:pPr>
            <w:pStyle w:val="TOCHeading"/>
            <w:rPr>
              <w:ins w:id="548" w:author="Trung Nguyễn" w:date="2023-04-03T21:54:00Z"/>
              <w:del w:id="549" w:author="Dong Trieu" w:date="2023-04-03T23:15:00Z"/>
              <w:rFonts w:asciiTheme="minorHAnsi" w:hAnsiTheme="minorHAnsi" w:cstheme="minorBidi"/>
              <w:noProof/>
              <w:lang w:val="vi-VN" w:eastAsia="vi-VN"/>
            </w:rPr>
          </w:pPr>
          <w:ins w:id="550" w:author="Trung Nguyễn" w:date="2023-04-03T21:54:00Z">
            <w:del w:id="551" w:author="Dong Trieu" w:date="2023-04-03T23:15:00Z">
              <w:r w:rsidRPr="002B6EEE" w:rsidDel="002B6EEE">
                <w:rPr>
                  <w:noProof/>
                </w:rPr>
                <w:delText>CHƯƠNG 4.</w:delText>
              </w:r>
              <w:r w:rsidDel="002B6EEE">
                <w:rPr>
                  <w:rFonts w:asciiTheme="minorHAnsi" w:hAnsiTheme="minorHAnsi" w:cstheme="minorBidi"/>
                  <w:noProof/>
                  <w:lang w:val="vi-VN" w:eastAsia="vi-VN"/>
                </w:rPr>
                <w:tab/>
              </w:r>
              <w:r w:rsidRPr="002B6EEE" w:rsidDel="002B6EEE">
                <w:rPr>
                  <w:noProof/>
                </w:rPr>
                <w:delText>KẾT QUẢ THỰC NGHIỆM</w:delText>
              </w:r>
              <w:r w:rsidDel="002B6EEE">
                <w:rPr>
                  <w:noProof/>
                  <w:webHidden/>
                </w:rPr>
                <w:tab/>
                <w:delText>16</w:delText>
              </w:r>
            </w:del>
          </w:ins>
        </w:p>
        <w:p w14:paraId="703458B3" w14:textId="6A823B5C" w:rsidR="001634DA" w:rsidDel="002B6EEE" w:rsidRDefault="001634DA">
          <w:pPr>
            <w:pStyle w:val="TOCHeading"/>
            <w:rPr>
              <w:ins w:id="552" w:author="Trung Nguyễn" w:date="2023-04-03T21:54:00Z"/>
              <w:del w:id="553" w:author="Dong Trieu" w:date="2023-04-03T23:15:00Z"/>
              <w:rFonts w:asciiTheme="minorHAnsi" w:hAnsiTheme="minorHAnsi" w:cstheme="minorBidi"/>
              <w:noProof/>
              <w:lang w:val="vi-VN" w:eastAsia="vi-VN"/>
            </w:rPr>
          </w:pPr>
          <w:ins w:id="554" w:author="Trung Nguyễn" w:date="2023-04-03T21:54:00Z">
            <w:del w:id="555" w:author="Dong Trieu" w:date="2023-04-03T23:15:00Z">
              <w:r w:rsidRPr="002B6EEE" w:rsidDel="002B6EEE">
                <w:rPr>
                  <w:noProof/>
                </w:rPr>
                <w:delText>4.1.</w:delText>
              </w:r>
              <w:r w:rsidDel="002B6EEE">
                <w:rPr>
                  <w:rFonts w:asciiTheme="minorHAnsi" w:hAnsiTheme="minorHAnsi" w:cstheme="minorBidi"/>
                  <w:noProof/>
                  <w:lang w:val="vi-VN" w:eastAsia="vi-VN"/>
                </w:rPr>
                <w:tab/>
              </w:r>
              <w:r w:rsidRPr="002B6EEE" w:rsidDel="002B6EEE">
                <w:rPr>
                  <w:noProof/>
                </w:rPr>
                <w:delText>Giao diện admin</w:delText>
              </w:r>
              <w:r w:rsidDel="002B6EEE">
                <w:rPr>
                  <w:noProof/>
                  <w:webHidden/>
                </w:rPr>
                <w:tab/>
                <w:delText>16</w:delText>
              </w:r>
            </w:del>
          </w:ins>
        </w:p>
        <w:p w14:paraId="233BCD54" w14:textId="212C25D2" w:rsidR="001634DA" w:rsidDel="002B6EEE" w:rsidRDefault="001634DA">
          <w:pPr>
            <w:pStyle w:val="TOCHeading"/>
            <w:rPr>
              <w:ins w:id="556" w:author="Trung Nguyễn" w:date="2023-04-03T21:54:00Z"/>
              <w:del w:id="557" w:author="Dong Trieu" w:date="2023-04-03T23:15:00Z"/>
              <w:rFonts w:asciiTheme="minorHAnsi" w:hAnsiTheme="minorHAnsi" w:cstheme="minorBidi"/>
              <w:noProof/>
              <w:lang w:val="vi-VN" w:eastAsia="vi-VN"/>
            </w:rPr>
          </w:pPr>
          <w:ins w:id="558" w:author="Trung Nguyễn" w:date="2023-04-03T21:54:00Z">
            <w:del w:id="559" w:author="Dong Trieu" w:date="2023-04-03T23:15:00Z">
              <w:r w:rsidRPr="002B6EEE" w:rsidDel="002B6EEE">
                <w:rPr>
                  <w:noProof/>
                </w:rPr>
                <w:delText>4.2.</w:delText>
              </w:r>
              <w:r w:rsidDel="002B6EEE">
                <w:rPr>
                  <w:rFonts w:asciiTheme="minorHAnsi" w:hAnsiTheme="minorHAnsi" w:cstheme="minorBidi"/>
                  <w:noProof/>
                  <w:lang w:val="vi-VN" w:eastAsia="vi-VN"/>
                </w:rPr>
                <w:tab/>
              </w:r>
              <w:r w:rsidRPr="002B6EEE" w:rsidDel="002B6EEE">
                <w:rPr>
                  <w:noProof/>
                </w:rPr>
                <w:delText>Giao diện người dùng 1</w:delText>
              </w:r>
              <w:r w:rsidDel="002B6EEE">
                <w:rPr>
                  <w:noProof/>
                  <w:webHidden/>
                </w:rPr>
                <w:tab/>
                <w:delText>16</w:delText>
              </w:r>
            </w:del>
          </w:ins>
        </w:p>
        <w:p w14:paraId="4840E48F" w14:textId="35B3A442" w:rsidR="001634DA" w:rsidDel="002B6EEE" w:rsidRDefault="001634DA">
          <w:pPr>
            <w:pStyle w:val="TOCHeading"/>
            <w:rPr>
              <w:ins w:id="560" w:author="Trung Nguyễn" w:date="2023-04-03T21:54:00Z"/>
              <w:del w:id="561" w:author="Dong Trieu" w:date="2023-04-03T23:15:00Z"/>
              <w:rFonts w:asciiTheme="minorHAnsi" w:hAnsiTheme="minorHAnsi" w:cstheme="minorBidi"/>
              <w:noProof/>
              <w:lang w:val="vi-VN" w:eastAsia="vi-VN"/>
            </w:rPr>
          </w:pPr>
          <w:ins w:id="562" w:author="Trung Nguyễn" w:date="2023-04-03T21:54:00Z">
            <w:del w:id="563" w:author="Dong Trieu" w:date="2023-04-03T23:15:00Z">
              <w:r w:rsidRPr="002B6EEE" w:rsidDel="002B6EEE">
                <w:rPr>
                  <w:noProof/>
                </w:rPr>
                <w:delText>4.3.</w:delText>
              </w:r>
              <w:r w:rsidDel="002B6EEE">
                <w:rPr>
                  <w:rFonts w:asciiTheme="minorHAnsi" w:hAnsiTheme="minorHAnsi" w:cstheme="minorBidi"/>
                  <w:noProof/>
                  <w:lang w:val="vi-VN" w:eastAsia="vi-VN"/>
                </w:rPr>
                <w:tab/>
              </w:r>
              <w:r w:rsidRPr="002B6EEE" w:rsidDel="002B6EEE">
                <w:rPr>
                  <w:noProof/>
                </w:rPr>
                <w:delText>Giao diện người dùng 2</w:delText>
              </w:r>
              <w:r w:rsidDel="002B6EEE">
                <w:rPr>
                  <w:noProof/>
                  <w:webHidden/>
                </w:rPr>
                <w:tab/>
                <w:delText>16</w:delText>
              </w:r>
            </w:del>
          </w:ins>
        </w:p>
        <w:p w14:paraId="7C8D2201" w14:textId="47B14FF1" w:rsidR="001634DA" w:rsidDel="002B6EEE" w:rsidRDefault="001634DA">
          <w:pPr>
            <w:pStyle w:val="TOCHeading"/>
            <w:rPr>
              <w:ins w:id="564" w:author="Trung Nguyễn" w:date="2023-04-03T21:54:00Z"/>
              <w:del w:id="565" w:author="Dong Trieu" w:date="2023-04-03T23:15:00Z"/>
              <w:rFonts w:asciiTheme="minorHAnsi" w:hAnsiTheme="minorHAnsi" w:cstheme="minorBidi"/>
              <w:noProof/>
              <w:lang w:val="vi-VN" w:eastAsia="vi-VN"/>
            </w:rPr>
          </w:pPr>
          <w:ins w:id="566" w:author="Trung Nguyễn" w:date="2023-04-03T21:54:00Z">
            <w:del w:id="567" w:author="Dong Trieu" w:date="2023-04-03T23:15:00Z">
              <w:r w:rsidRPr="002B6EEE" w:rsidDel="002B6EEE">
                <w:rPr>
                  <w:noProof/>
                </w:rPr>
                <w:delText>4.4.</w:delText>
              </w:r>
              <w:r w:rsidDel="002B6EEE">
                <w:rPr>
                  <w:rFonts w:asciiTheme="minorHAnsi" w:hAnsiTheme="minorHAnsi" w:cstheme="minorBidi"/>
                  <w:noProof/>
                  <w:lang w:val="vi-VN" w:eastAsia="vi-VN"/>
                </w:rPr>
                <w:tab/>
              </w:r>
              <w:r w:rsidRPr="002B6EEE" w:rsidDel="002B6EEE">
                <w:rPr>
                  <w:noProof/>
                </w:rPr>
                <w:delText>Giao diện người dùng …n</w:delText>
              </w:r>
              <w:r w:rsidDel="002B6EEE">
                <w:rPr>
                  <w:noProof/>
                  <w:webHidden/>
                </w:rPr>
                <w:tab/>
                <w:delText>16</w:delText>
              </w:r>
            </w:del>
          </w:ins>
        </w:p>
        <w:p w14:paraId="4D5E7B52" w14:textId="7854B3D4" w:rsidR="001634DA" w:rsidDel="002B6EEE" w:rsidRDefault="001634DA">
          <w:pPr>
            <w:pStyle w:val="TOCHeading"/>
            <w:rPr>
              <w:ins w:id="568" w:author="Trung Nguyễn" w:date="2023-04-03T21:54:00Z"/>
              <w:del w:id="569" w:author="Dong Trieu" w:date="2023-04-03T23:15:00Z"/>
              <w:rFonts w:asciiTheme="minorHAnsi" w:hAnsiTheme="minorHAnsi" w:cstheme="minorBidi"/>
              <w:noProof/>
              <w:lang w:val="vi-VN" w:eastAsia="vi-VN"/>
            </w:rPr>
          </w:pPr>
          <w:ins w:id="570" w:author="Trung Nguyễn" w:date="2023-04-03T21:54:00Z">
            <w:del w:id="571" w:author="Dong Trieu" w:date="2023-04-03T23:15:00Z">
              <w:r w:rsidRPr="002B6EEE" w:rsidDel="002B6EEE">
                <w:rPr>
                  <w:noProof/>
                </w:rPr>
                <w:delText>CHƯƠNG 5.</w:delText>
              </w:r>
              <w:r w:rsidDel="002B6EEE">
                <w:rPr>
                  <w:rFonts w:asciiTheme="minorHAnsi" w:hAnsiTheme="minorHAnsi" w:cstheme="minorBidi"/>
                  <w:noProof/>
                  <w:lang w:val="vi-VN" w:eastAsia="vi-VN"/>
                </w:rPr>
                <w:tab/>
              </w:r>
              <w:r w:rsidRPr="002B6EEE" w:rsidDel="002B6EEE">
                <w:rPr>
                  <w:noProof/>
                </w:rPr>
                <w:delText>HƯỚNG PHÁT TRIỂN</w:delText>
              </w:r>
              <w:r w:rsidDel="002B6EEE">
                <w:rPr>
                  <w:noProof/>
                  <w:webHidden/>
                </w:rPr>
                <w:tab/>
                <w:delText>17</w:delText>
              </w:r>
            </w:del>
          </w:ins>
        </w:p>
        <w:p w14:paraId="3CADD57A" w14:textId="6483BFB4" w:rsidR="001634DA" w:rsidDel="002B6EEE" w:rsidRDefault="001634DA">
          <w:pPr>
            <w:pStyle w:val="TOCHeading"/>
            <w:rPr>
              <w:ins w:id="572" w:author="Trung Nguyễn" w:date="2023-04-03T21:54:00Z"/>
              <w:del w:id="573" w:author="Dong Trieu" w:date="2023-04-03T23:15:00Z"/>
              <w:rFonts w:asciiTheme="minorHAnsi" w:hAnsiTheme="minorHAnsi" w:cstheme="minorBidi"/>
              <w:noProof/>
              <w:lang w:val="vi-VN" w:eastAsia="vi-VN"/>
            </w:rPr>
          </w:pPr>
          <w:ins w:id="574" w:author="Trung Nguyễn" w:date="2023-04-03T21:54:00Z">
            <w:del w:id="575" w:author="Dong Trieu" w:date="2023-04-03T23:15:00Z">
              <w:r w:rsidRPr="002B6EEE" w:rsidDel="002B6EEE">
                <w:rPr>
                  <w:noProof/>
                </w:rPr>
                <w:delText>CHƯƠNG 6.</w:delText>
              </w:r>
              <w:r w:rsidDel="002B6EEE">
                <w:rPr>
                  <w:rFonts w:asciiTheme="minorHAnsi" w:hAnsiTheme="minorHAnsi" w:cstheme="minorBidi"/>
                  <w:noProof/>
                  <w:lang w:val="vi-VN" w:eastAsia="vi-VN"/>
                </w:rPr>
                <w:tab/>
              </w:r>
              <w:r w:rsidRPr="002B6EEE" w:rsidDel="002B6EEE">
                <w:rPr>
                  <w:noProof/>
                </w:rPr>
                <w:delText>KẾT LUẬN</w:delText>
              </w:r>
              <w:r w:rsidDel="002B6EEE">
                <w:rPr>
                  <w:noProof/>
                  <w:webHidden/>
                </w:rPr>
                <w:tab/>
                <w:delText>18</w:delText>
              </w:r>
            </w:del>
          </w:ins>
        </w:p>
        <w:p w14:paraId="73E3773E" w14:textId="2D5E479D" w:rsidR="001634DA" w:rsidDel="002B6EEE" w:rsidRDefault="001634DA">
          <w:pPr>
            <w:pStyle w:val="TOC2"/>
            <w:rPr>
              <w:ins w:id="576" w:author="Trung Nguyễn" w:date="2023-04-03T21:54:00Z"/>
              <w:del w:id="577" w:author="Dong Trieu" w:date="2023-04-03T23:15:00Z"/>
              <w:rFonts w:cstheme="minorBidi"/>
              <w:lang w:val="vi-VN" w:eastAsia="vi-VN"/>
            </w:rPr>
          </w:pPr>
          <w:ins w:id="578" w:author="Trung Nguyễn" w:date="2023-04-03T21:54:00Z">
            <w:del w:id="579" w:author="Dong Trieu" w:date="2023-04-03T23:15:00Z">
              <w:r w:rsidRPr="002B6EEE" w:rsidDel="002B6EEE">
                <w:delText>TÀI LIỆU THAM KHẢO</w:delText>
              </w:r>
              <w:r w:rsidDel="002B6EEE">
                <w:rPr>
                  <w:webHidden/>
                </w:rPr>
                <w:tab/>
                <w:delText>19</w:delText>
              </w:r>
            </w:del>
          </w:ins>
        </w:p>
        <w:p w14:paraId="473CFC6B" w14:textId="78628220" w:rsidR="00EE187C" w:rsidDel="002B6EEE" w:rsidRDefault="00EE187C">
          <w:pPr>
            <w:pStyle w:val="TOC2"/>
            <w:rPr>
              <w:del w:id="580" w:author="Dong Trieu" w:date="2023-04-03T23:15:00Z"/>
              <w:rFonts w:cstheme="minorBidi"/>
            </w:rPr>
          </w:pPr>
          <w:del w:id="581" w:author="Dong Trieu" w:date="2023-04-03T23:15:00Z">
            <w:r w:rsidRPr="001634DA" w:rsidDel="002B6EEE">
              <w:rPr>
                <w:rPrChange w:id="582" w:author="Trung Nguyễn" w:date="2023-04-03T21:54:00Z">
                  <w:rPr>
                    <w:rFonts w:asciiTheme="minorHAnsi" w:eastAsiaTheme="majorEastAsia" w:hAnsiTheme="minorHAnsi" w:cstheme="majorBidi"/>
                    <w:b/>
                  </w:rPr>
                </w:rPrChange>
              </w:rPr>
              <w:delText>LỜI CAM ĐOAN</w:delText>
            </w:r>
            <w:r w:rsidDel="002B6EEE">
              <w:rPr>
                <w:webHidden/>
              </w:rPr>
              <w:tab/>
            </w:r>
            <w:r w:rsidR="001634DA" w:rsidDel="002B6EEE">
              <w:rPr>
                <w:webHidden/>
              </w:rPr>
              <w:delText>1</w:delText>
            </w:r>
          </w:del>
        </w:p>
        <w:p w14:paraId="09AC7E73" w14:textId="4FF541D1" w:rsidR="00EE187C" w:rsidDel="002B6EEE" w:rsidRDefault="00EE187C">
          <w:pPr>
            <w:pStyle w:val="TOC2"/>
            <w:rPr>
              <w:del w:id="583" w:author="Dong Trieu" w:date="2023-04-03T23:15:00Z"/>
              <w:rFonts w:cstheme="minorBidi"/>
            </w:rPr>
          </w:pPr>
          <w:del w:id="584" w:author="Dong Trieu" w:date="2023-04-03T23:15:00Z">
            <w:r w:rsidRPr="001634DA" w:rsidDel="002B6EEE">
              <w:rPr>
                <w:rPrChange w:id="585" w:author="Trung Nguyễn" w:date="2023-04-03T21:54:00Z">
                  <w:rPr>
                    <w:rFonts w:asciiTheme="minorHAnsi" w:eastAsiaTheme="majorEastAsia" w:hAnsiTheme="minorHAnsi" w:cstheme="majorBidi"/>
                    <w:b/>
                  </w:rPr>
                </w:rPrChange>
              </w:rPr>
              <w:delText>DANH MỤC CÁC TỪ VIẾT TẮT</w:delText>
            </w:r>
            <w:r w:rsidDel="002B6EEE">
              <w:rPr>
                <w:webHidden/>
              </w:rPr>
              <w:tab/>
              <w:delText>4</w:delText>
            </w:r>
          </w:del>
        </w:p>
        <w:p w14:paraId="397BB2A2" w14:textId="0EEAD97A" w:rsidR="00EE187C" w:rsidDel="002B6EEE" w:rsidRDefault="00EE187C">
          <w:pPr>
            <w:pStyle w:val="TOC2"/>
            <w:rPr>
              <w:del w:id="586" w:author="Dong Trieu" w:date="2023-04-03T23:15:00Z"/>
              <w:rFonts w:cstheme="minorBidi"/>
            </w:rPr>
          </w:pPr>
          <w:del w:id="587" w:author="Dong Trieu" w:date="2023-04-03T23:15:00Z">
            <w:r w:rsidRPr="001634DA" w:rsidDel="002B6EEE">
              <w:rPr>
                <w:rPrChange w:id="588" w:author="Trung Nguyễn" w:date="2023-04-03T21:54:00Z">
                  <w:rPr>
                    <w:rFonts w:asciiTheme="minorHAnsi" w:eastAsiaTheme="majorEastAsia" w:hAnsiTheme="minorHAnsi" w:cstheme="majorBidi"/>
                    <w:b/>
                  </w:rPr>
                </w:rPrChange>
              </w:rPr>
              <w:delText>MỤC LỤC HÌNH ẢNH</w:delText>
            </w:r>
            <w:r w:rsidDel="002B6EEE">
              <w:rPr>
                <w:webHidden/>
              </w:rPr>
              <w:tab/>
              <w:delText>5</w:delText>
            </w:r>
          </w:del>
        </w:p>
        <w:p w14:paraId="5980B4CF" w14:textId="62A5DC09" w:rsidR="00EE187C" w:rsidDel="002B6EEE" w:rsidRDefault="00EE187C">
          <w:pPr>
            <w:pStyle w:val="TOC2"/>
            <w:rPr>
              <w:del w:id="589" w:author="Dong Trieu" w:date="2023-04-03T23:15:00Z"/>
              <w:rFonts w:cstheme="minorBidi"/>
            </w:rPr>
          </w:pPr>
          <w:del w:id="590" w:author="Dong Trieu" w:date="2023-04-03T23:15:00Z">
            <w:r w:rsidRPr="001634DA" w:rsidDel="002B6EEE">
              <w:rPr>
                <w:rPrChange w:id="591" w:author="Trung Nguyễn" w:date="2023-04-03T21:54:00Z">
                  <w:rPr>
                    <w:rFonts w:asciiTheme="minorHAnsi" w:eastAsiaTheme="majorEastAsia" w:hAnsiTheme="minorHAnsi" w:cstheme="majorBidi"/>
                    <w:b/>
                  </w:rPr>
                </w:rPrChange>
              </w:rPr>
              <w:delText>MỤC LỤC BẢNG BIỂU</w:delText>
            </w:r>
            <w:r w:rsidDel="002B6EEE">
              <w:rPr>
                <w:webHidden/>
              </w:rPr>
              <w:tab/>
              <w:delText>6</w:delText>
            </w:r>
          </w:del>
        </w:p>
        <w:p w14:paraId="39A55FBD" w14:textId="0FF72063" w:rsidR="00EE187C" w:rsidRPr="002C0DDB" w:rsidDel="002B6EEE" w:rsidRDefault="00EE187C" w:rsidP="002C0DDB">
          <w:pPr>
            <w:pStyle w:val="TOCHeading"/>
            <w:rPr>
              <w:del w:id="592" w:author="Dong Trieu" w:date="2023-04-03T23:15:00Z"/>
              <w:noProof/>
            </w:rPr>
          </w:pPr>
          <w:del w:id="593" w:author="Dong Trieu" w:date="2023-04-03T23:15:00Z">
            <w:r w:rsidRPr="001634DA" w:rsidDel="002B6EEE">
              <w:rPr>
                <w:noProof/>
                <w:color w:val="auto"/>
                <w:rPrChange w:id="594" w:author="Trung Nguyễn" w:date="2023-04-03T21:54:00Z">
                  <w:rPr>
                    <w:rFonts w:eastAsiaTheme="minorEastAsia" w:cs="Times New Roman"/>
                    <w:noProof/>
                    <w:sz w:val="22"/>
                  </w:rPr>
                </w:rPrChange>
              </w:rPr>
              <w:delText>CHƯƠNG 1.</w:delText>
            </w:r>
            <w:r w:rsidRPr="002C0DDB" w:rsidDel="002B6EEE">
              <w:rPr>
                <w:noProof/>
              </w:rPr>
              <w:tab/>
            </w:r>
            <w:r w:rsidRPr="001634DA" w:rsidDel="002B6EEE">
              <w:rPr>
                <w:noProof/>
                <w:color w:val="auto"/>
                <w:rPrChange w:id="595" w:author="Trung Nguyễn" w:date="2023-04-03T21:54:00Z">
                  <w:rPr>
                    <w:rFonts w:eastAsiaTheme="minorEastAsia" w:cs="Times New Roman"/>
                    <w:noProof/>
                    <w:sz w:val="22"/>
                  </w:rPr>
                </w:rPrChange>
              </w:rPr>
              <w:delText>GIỚI THIỆU</w:delText>
            </w:r>
            <w:r w:rsidRPr="002C0DDB" w:rsidDel="002B6EEE">
              <w:rPr>
                <w:noProof/>
                <w:webHidden/>
              </w:rPr>
              <w:tab/>
              <w:delText>7</w:delText>
            </w:r>
          </w:del>
        </w:p>
        <w:p w14:paraId="185696C7" w14:textId="16A224A6" w:rsidR="00EE187C" w:rsidDel="002B6EEE" w:rsidRDefault="00EE187C" w:rsidP="002C0DDB">
          <w:pPr>
            <w:pStyle w:val="TOCHeading"/>
            <w:rPr>
              <w:del w:id="596" w:author="Dong Trieu" w:date="2023-04-03T23:15:00Z"/>
              <w:rFonts w:cstheme="minorBidi"/>
              <w:noProof/>
            </w:rPr>
          </w:pPr>
          <w:del w:id="597" w:author="Dong Trieu" w:date="2023-04-03T23:15:00Z">
            <w:r w:rsidRPr="001634DA" w:rsidDel="002B6EEE">
              <w:rPr>
                <w:noProof/>
                <w:color w:val="auto"/>
                <w:rPrChange w:id="598" w:author="Trung Nguyễn" w:date="2023-04-03T21:54:00Z">
                  <w:rPr>
                    <w:rFonts w:eastAsiaTheme="minorEastAsia" w:cs="Times New Roman"/>
                    <w:noProof/>
                    <w:sz w:val="22"/>
                  </w:rPr>
                </w:rPrChange>
              </w:rPr>
              <w:delText>1.1.</w:delText>
            </w:r>
            <w:r w:rsidDel="002B6EEE">
              <w:rPr>
                <w:rFonts w:cstheme="minorBidi"/>
                <w:noProof/>
              </w:rPr>
              <w:tab/>
            </w:r>
            <w:r w:rsidRPr="001634DA" w:rsidDel="002B6EEE">
              <w:rPr>
                <w:noProof/>
                <w:color w:val="auto"/>
                <w:rPrChange w:id="599" w:author="Trung Nguyễn" w:date="2023-04-03T21:54:00Z">
                  <w:rPr>
                    <w:rFonts w:eastAsiaTheme="minorEastAsia" w:cs="Times New Roman"/>
                    <w:noProof/>
                    <w:sz w:val="22"/>
                  </w:rPr>
                </w:rPrChange>
              </w:rPr>
              <w:delText>Tên đồ án</w:delText>
            </w:r>
            <w:r w:rsidDel="002B6EEE">
              <w:rPr>
                <w:noProof/>
                <w:webHidden/>
              </w:rPr>
              <w:tab/>
              <w:delText>7</w:delText>
            </w:r>
          </w:del>
        </w:p>
        <w:p w14:paraId="4CE2FDD9" w14:textId="6564ADFF" w:rsidR="00EE187C" w:rsidDel="002B6EEE" w:rsidRDefault="00EE187C" w:rsidP="002C0DDB">
          <w:pPr>
            <w:pStyle w:val="TOCHeading"/>
            <w:rPr>
              <w:del w:id="600" w:author="Dong Trieu" w:date="2023-04-03T23:15:00Z"/>
              <w:rFonts w:cstheme="minorBidi"/>
              <w:noProof/>
            </w:rPr>
          </w:pPr>
          <w:del w:id="601" w:author="Dong Trieu" w:date="2023-04-03T23:15:00Z">
            <w:r w:rsidRPr="001634DA" w:rsidDel="002B6EEE">
              <w:rPr>
                <w:noProof/>
                <w:color w:val="auto"/>
                <w:rPrChange w:id="602" w:author="Trung Nguyễn" w:date="2023-04-03T21:54:00Z">
                  <w:rPr>
                    <w:rFonts w:eastAsiaTheme="minorEastAsia" w:cs="Times New Roman"/>
                    <w:noProof/>
                    <w:sz w:val="22"/>
                  </w:rPr>
                </w:rPrChange>
              </w:rPr>
              <w:delText>1.2.</w:delText>
            </w:r>
            <w:r w:rsidDel="002B6EEE">
              <w:rPr>
                <w:rFonts w:cstheme="minorBidi"/>
                <w:noProof/>
              </w:rPr>
              <w:tab/>
            </w:r>
            <w:r w:rsidRPr="001634DA" w:rsidDel="002B6EEE">
              <w:rPr>
                <w:noProof/>
                <w:color w:val="auto"/>
                <w:rPrChange w:id="603" w:author="Trung Nguyễn" w:date="2023-04-03T21:54:00Z">
                  <w:rPr>
                    <w:rFonts w:eastAsiaTheme="minorEastAsia" w:cs="Times New Roman"/>
                    <w:noProof/>
                    <w:sz w:val="22"/>
                  </w:rPr>
                </w:rPrChange>
              </w:rPr>
              <w:delText>Mục đích nghiên cứu của đồ án</w:delText>
            </w:r>
            <w:r w:rsidDel="002B6EEE">
              <w:rPr>
                <w:noProof/>
                <w:webHidden/>
              </w:rPr>
              <w:tab/>
              <w:delText>7</w:delText>
            </w:r>
          </w:del>
        </w:p>
        <w:p w14:paraId="3B315875" w14:textId="62740A98" w:rsidR="00EE187C" w:rsidDel="002B6EEE" w:rsidRDefault="00EE187C" w:rsidP="002C0DDB">
          <w:pPr>
            <w:pStyle w:val="TOCHeading"/>
            <w:rPr>
              <w:del w:id="604" w:author="Dong Trieu" w:date="2023-04-03T23:15:00Z"/>
              <w:rFonts w:cstheme="minorBidi"/>
              <w:noProof/>
            </w:rPr>
          </w:pPr>
          <w:del w:id="605" w:author="Dong Trieu" w:date="2023-04-03T23:15:00Z">
            <w:r w:rsidRPr="001634DA" w:rsidDel="002B6EEE">
              <w:rPr>
                <w:noProof/>
                <w:color w:val="auto"/>
                <w:rPrChange w:id="606" w:author="Trung Nguyễn" w:date="2023-04-03T21:54:00Z">
                  <w:rPr>
                    <w:rFonts w:eastAsiaTheme="minorEastAsia" w:cs="Times New Roman"/>
                    <w:noProof/>
                    <w:sz w:val="22"/>
                  </w:rPr>
                </w:rPrChange>
              </w:rPr>
              <w:delText>1.3.</w:delText>
            </w:r>
            <w:r w:rsidDel="002B6EEE">
              <w:rPr>
                <w:rFonts w:cstheme="minorBidi"/>
                <w:noProof/>
              </w:rPr>
              <w:tab/>
            </w:r>
            <w:r w:rsidRPr="001634DA" w:rsidDel="002B6EEE">
              <w:rPr>
                <w:noProof/>
                <w:color w:val="auto"/>
                <w:rPrChange w:id="607" w:author="Trung Nguyễn" w:date="2023-04-03T21:54:00Z">
                  <w:rPr>
                    <w:rFonts w:eastAsiaTheme="minorEastAsia" w:cs="Times New Roman"/>
                    <w:noProof/>
                    <w:sz w:val="22"/>
                  </w:rPr>
                </w:rPrChange>
              </w:rPr>
              <w:delText>Tầm quan trọng của đồ án</w:delText>
            </w:r>
            <w:r w:rsidDel="002B6EEE">
              <w:rPr>
                <w:noProof/>
                <w:webHidden/>
              </w:rPr>
              <w:tab/>
              <w:delText>7</w:delText>
            </w:r>
          </w:del>
        </w:p>
        <w:p w14:paraId="6F1B462F" w14:textId="18C745D5" w:rsidR="00EE187C" w:rsidDel="002B6EEE" w:rsidRDefault="00EE187C" w:rsidP="002C0DDB">
          <w:pPr>
            <w:pStyle w:val="TOCHeading"/>
            <w:rPr>
              <w:del w:id="608" w:author="Dong Trieu" w:date="2023-04-03T23:15:00Z"/>
              <w:rFonts w:cstheme="minorBidi"/>
              <w:noProof/>
            </w:rPr>
          </w:pPr>
          <w:del w:id="609" w:author="Dong Trieu" w:date="2023-04-03T23:15:00Z">
            <w:r w:rsidRPr="001634DA" w:rsidDel="002B6EEE">
              <w:rPr>
                <w:noProof/>
                <w:color w:val="auto"/>
                <w:rPrChange w:id="610" w:author="Trung Nguyễn" w:date="2023-04-03T21:54:00Z">
                  <w:rPr>
                    <w:rFonts w:eastAsiaTheme="minorEastAsia" w:cs="Times New Roman"/>
                    <w:noProof/>
                    <w:sz w:val="22"/>
                  </w:rPr>
                </w:rPrChange>
              </w:rPr>
              <w:delText>1.4.</w:delText>
            </w:r>
            <w:r w:rsidDel="002B6EEE">
              <w:rPr>
                <w:rFonts w:cstheme="minorBidi"/>
                <w:noProof/>
              </w:rPr>
              <w:tab/>
            </w:r>
            <w:r w:rsidRPr="001634DA" w:rsidDel="002B6EEE">
              <w:rPr>
                <w:noProof/>
                <w:color w:val="auto"/>
                <w:rPrChange w:id="611" w:author="Trung Nguyễn" w:date="2023-04-03T21:54:00Z">
                  <w:rPr>
                    <w:rFonts w:eastAsiaTheme="minorEastAsia" w:cs="Times New Roman"/>
                    <w:noProof/>
                    <w:sz w:val="22"/>
                  </w:rPr>
                </w:rPrChange>
              </w:rPr>
              <w:delText>Phạm vi nghiên cứu của đồ án</w:delText>
            </w:r>
            <w:r w:rsidDel="002B6EEE">
              <w:rPr>
                <w:noProof/>
                <w:webHidden/>
              </w:rPr>
              <w:tab/>
              <w:delText>7</w:delText>
            </w:r>
          </w:del>
        </w:p>
        <w:p w14:paraId="0460766F" w14:textId="2FCEC356" w:rsidR="00EE187C" w:rsidDel="002B6EEE" w:rsidRDefault="00EE187C" w:rsidP="002C0DDB">
          <w:pPr>
            <w:pStyle w:val="TOCHeading"/>
            <w:rPr>
              <w:del w:id="612" w:author="Dong Trieu" w:date="2023-04-03T23:15:00Z"/>
              <w:rFonts w:cstheme="minorBidi"/>
              <w:noProof/>
            </w:rPr>
          </w:pPr>
          <w:del w:id="613" w:author="Dong Trieu" w:date="2023-04-03T23:15:00Z">
            <w:r w:rsidRPr="001634DA" w:rsidDel="002B6EEE">
              <w:rPr>
                <w:noProof/>
                <w:color w:val="auto"/>
                <w:rPrChange w:id="614" w:author="Trung Nguyễn" w:date="2023-04-03T21:54:00Z">
                  <w:rPr>
                    <w:rFonts w:eastAsiaTheme="minorEastAsia" w:cs="Times New Roman"/>
                    <w:noProof/>
                    <w:sz w:val="22"/>
                  </w:rPr>
                </w:rPrChange>
              </w:rPr>
              <w:delText>1.5.</w:delText>
            </w:r>
            <w:r w:rsidDel="002B6EEE">
              <w:rPr>
                <w:rFonts w:cstheme="minorBidi"/>
                <w:noProof/>
              </w:rPr>
              <w:tab/>
            </w:r>
            <w:r w:rsidRPr="001634DA" w:rsidDel="002B6EEE">
              <w:rPr>
                <w:noProof/>
                <w:color w:val="auto"/>
                <w:rPrChange w:id="615" w:author="Trung Nguyễn" w:date="2023-04-03T21:54:00Z">
                  <w:rPr>
                    <w:rFonts w:eastAsiaTheme="minorEastAsia" w:cs="Times New Roman"/>
                    <w:noProof/>
                    <w:sz w:val="22"/>
                  </w:rPr>
                </w:rPrChange>
              </w:rPr>
              <w:delText>Mục khác nếu có thêm</w:delText>
            </w:r>
            <w:r w:rsidDel="002B6EEE">
              <w:rPr>
                <w:noProof/>
                <w:webHidden/>
              </w:rPr>
              <w:tab/>
              <w:delText>7</w:delText>
            </w:r>
          </w:del>
        </w:p>
        <w:p w14:paraId="03AC2F75" w14:textId="2A28949B" w:rsidR="00EE187C" w:rsidDel="002B6EEE" w:rsidRDefault="00EE187C" w:rsidP="002C0DDB">
          <w:pPr>
            <w:pStyle w:val="TOCHeading"/>
            <w:rPr>
              <w:del w:id="616" w:author="Dong Trieu" w:date="2023-04-03T23:15:00Z"/>
              <w:rFonts w:cstheme="minorBidi"/>
              <w:noProof/>
            </w:rPr>
          </w:pPr>
          <w:del w:id="617" w:author="Dong Trieu" w:date="2023-04-03T23:15:00Z">
            <w:r w:rsidRPr="001634DA" w:rsidDel="002B6EEE">
              <w:rPr>
                <w:noProof/>
                <w:color w:val="auto"/>
                <w:rPrChange w:id="618" w:author="Trung Nguyễn" w:date="2023-04-03T21:54:00Z">
                  <w:rPr>
                    <w:rFonts w:eastAsiaTheme="minorEastAsia" w:cs="Times New Roman"/>
                    <w:noProof/>
                    <w:sz w:val="22"/>
                  </w:rPr>
                </w:rPrChange>
              </w:rPr>
              <w:delText>CHƯƠNG 2.</w:delText>
            </w:r>
            <w:r w:rsidDel="002B6EEE">
              <w:rPr>
                <w:rFonts w:cstheme="minorBidi"/>
                <w:noProof/>
              </w:rPr>
              <w:tab/>
            </w:r>
            <w:r w:rsidRPr="001634DA" w:rsidDel="002B6EEE">
              <w:rPr>
                <w:noProof/>
                <w:color w:val="auto"/>
                <w:rPrChange w:id="619" w:author="Trung Nguyễn" w:date="2023-04-03T21:54:00Z">
                  <w:rPr>
                    <w:rFonts w:eastAsiaTheme="minorEastAsia" w:cs="Times New Roman"/>
                    <w:noProof/>
                    <w:sz w:val="22"/>
                  </w:rPr>
                </w:rPrChange>
              </w:rPr>
              <w:delText>CƠ SỞ LÝ THUYẾT</w:delText>
            </w:r>
            <w:r w:rsidDel="002B6EEE">
              <w:rPr>
                <w:noProof/>
                <w:webHidden/>
              </w:rPr>
              <w:tab/>
              <w:delText>8</w:delText>
            </w:r>
          </w:del>
        </w:p>
        <w:p w14:paraId="7FA558A4" w14:textId="71D9DA65" w:rsidR="00EE187C" w:rsidDel="002B6EEE" w:rsidRDefault="00EE187C" w:rsidP="002C0DDB">
          <w:pPr>
            <w:pStyle w:val="TOCHeading"/>
            <w:rPr>
              <w:del w:id="620" w:author="Dong Trieu" w:date="2023-04-03T23:15:00Z"/>
              <w:rFonts w:cstheme="minorBidi"/>
              <w:noProof/>
            </w:rPr>
          </w:pPr>
          <w:del w:id="621" w:author="Dong Trieu" w:date="2023-04-03T23:15:00Z">
            <w:r w:rsidRPr="001634DA" w:rsidDel="002B6EEE">
              <w:rPr>
                <w:noProof/>
                <w:color w:val="auto"/>
                <w:rPrChange w:id="622" w:author="Trung Nguyễn" w:date="2023-04-03T21:54:00Z">
                  <w:rPr>
                    <w:rFonts w:eastAsiaTheme="minorEastAsia" w:cs="Times New Roman"/>
                    <w:noProof/>
                    <w:sz w:val="22"/>
                  </w:rPr>
                </w:rPrChange>
              </w:rPr>
              <w:delText>2.1.</w:delText>
            </w:r>
            <w:r w:rsidDel="002B6EEE">
              <w:rPr>
                <w:rFonts w:cstheme="minorBidi"/>
                <w:noProof/>
              </w:rPr>
              <w:tab/>
            </w:r>
            <w:r w:rsidRPr="001634DA" w:rsidDel="002B6EEE">
              <w:rPr>
                <w:noProof/>
                <w:color w:val="auto"/>
                <w:rPrChange w:id="623" w:author="Trung Nguyễn" w:date="2023-04-03T21:54:00Z">
                  <w:rPr>
                    <w:rFonts w:eastAsiaTheme="minorEastAsia" w:cs="Times New Roman"/>
                    <w:noProof/>
                    <w:sz w:val="22"/>
                  </w:rPr>
                </w:rPrChange>
              </w:rPr>
              <w:delText>Giới thiệu về ngôn ngữ sử dụng</w:delText>
            </w:r>
            <w:r w:rsidDel="002B6EEE">
              <w:rPr>
                <w:noProof/>
                <w:webHidden/>
              </w:rPr>
              <w:tab/>
              <w:delText>8</w:delText>
            </w:r>
          </w:del>
        </w:p>
        <w:p w14:paraId="0546942D" w14:textId="4D9C3799" w:rsidR="00EE187C" w:rsidDel="002B6EEE" w:rsidRDefault="00EE187C" w:rsidP="002C0DDB">
          <w:pPr>
            <w:pStyle w:val="TOCHeading"/>
            <w:rPr>
              <w:del w:id="624" w:author="Dong Trieu" w:date="2023-04-03T23:15:00Z"/>
              <w:rFonts w:cstheme="minorBidi"/>
              <w:noProof/>
            </w:rPr>
          </w:pPr>
          <w:del w:id="625" w:author="Dong Trieu" w:date="2023-04-03T23:15:00Z">
            <w:r w:rsidRPr="001634DA" w:rsidDel="002B6EEE">
              <w:rPr>
                <w:noProof/>
                <w:color w:val="auto"/>
                <w:rPrChange w:id="626" w:author="Trung Nguyễn" w:date="2023-04-03T21:54:00Z">
                  <w:rPr>
                    <w:rFonts w:eastAsiaTheme="minorEastAsia" w:cs="Times New Roman"/>
                    <w:noProof/>
                    <w:sz w:val="22"/>
                  </w:rPr>
                </w:rPrChange>
              </w:rPr>
              <w:delText>2.2.</w:delText>
            </w:r>
            <w:r w:rsidDel="002B6EEE">
              <w:rPr>
                <w:rFonts w:cstheme="minorBidi"/>
                <w:noProof/>
              </w:rPr>
              <w:tab/>
            </w:r>
            <w:r w:rsidRPr="001634DA" w:rsidDel="002B6EEE">
              <w:rPr>
                <w:noProof/>
                <w:color w:val="auto"/>
                <w:rPrChange w:id="627" w:author="Trung Nguyễn" w:date="2023-04-03T21:54:00Z">
                  <w:rPr>
                    <w:rFonts w:eastAsiaTheme="minorEastAsia" w:cs="Times New Roman"/>
                    <w:noProof/>
                    <w:sz w:val="22"/>
                  </w:rPr>
                </w:rPrChange>
              </w:rPr>
              <w:delText>Giới thiệu về hệ quản trị cơ sở dữ liệu</w:delText>
            </w:r>
            <w:r w:rsidDel="002B6EEE">
              <w:rPr>
                <w:noProof/>
                <w:webHidden/>
              </w:rPr>
              <w:tab/>
              <w:delText>8</w:delText>
            </w:r>
          </w:del>
        </w:p>
        <w:p w14:paraId="7FAF3AEA" w14:textId="7D0DB96D" w:rsidR="00EE187C" w:rsidDel="002B6EEE" w:rsidRDefault="00EE187C" w:rsidP="002C0DDB">
          <w:pPr>
            <w:pStyle w:val="TOCHeading"/>
            <w:rPr>
              <w:del w:id="628" w:author="Dong Trieu" w:date="2023-04-03T23:15:00Z"/>
              <w:rFonts w:cstheme="minorBidi"/>
              <w:noProof/>
            </w:rPr>
          </w:pPr>
          <w:del w:id="629" w:author="Dong Trieu" w:date="2023-04-03T23:15:00Z">
            <w:r w:rsidRPr="001634DA" w:rsidDel="002B6EEE">
              <w:rPr>
                <w:noProof/>
                <w:color w:val="auto"/>
                <w:rPrChange w:id="630" w:author="Trung Nguyễn" w:date="2023-04-03T21:54:00Z">
                  <w:rPr>
                    <w:rFonts w:eastAsiaTheme="minorEastAsia" w:cs="Times New Roman"/>
                    <w:noProof/>
                    <w:sz w:val="22"/>
                  </w:rPr>
                </w:rPrChange>
              </w:rPr>
              <w:delText>2.3.</w:delText>
            </w:r>
            <w:r w:rsidDel="002B6EEE">
              <w:rPr>
                <w:rFonts w:cstheme="minorBidi"/>
                <w:noProof/>
              </w:rPr>
              <w:tab/>
            </w:r>
            <w:r w:rsidRPr="001634DA" w:rsidDel="002B6EEE">
              <w:rPr>
                <w:noProof/>
                <w:color w:val="auto"/>
                <w:rPrChange w:id="631" w:author="Trung Nguyễn" w:date="2023-04-03T21:54:00Z">
                  <w:rPr>
                    <w:rFonts w:eastAsiaTheme="minorEastAsia" w:cs="Times New Roman"/>
                    <w:noProof/>
                    <w:sz w:val="22"/>
                  </w:rPr>
                </w:rPrChange>
              </w:rPr>
              <w:delText>Công cụ sử dụng</w:delText>
            </w:r>
            <w:r w:rsidDel="002B6EEE">
              <w:rPr>
                <w:noProof/>
                <w:webHidden/>
              </w:rPr>
              <w:tab/>
              <w:delText>8</w:delText>
            </w:r>
          </w:del>
        </w:p>
        <w:p w14:paraId="00742889" w14:textId="128F8A6E" w:rsidR="00EE187C" w:rsidDel="002B6EEE" w:rsidRDefault="00EE187C" w:rsidP="002C0DDB">
          <w:pPr>
            <w:pStyle w:val="TOCHeading"/>
            <w:rPr>
              <w:del w:id="632" w:author="Dong Trieu" w:date="2023-04-03T23:15:00Z"/>
              <w:rFonts w:cstheme="minorBidi"/>
              <w:noProof/>
            </w:rPr>
          </w:pPr>
          <w:del w:id="633" w:author="Dong Trieu" w:date="2023-04-03T23:15:00Z">
            <w:r w:rsidRPr="001634DA" w:rsidDel="002B6EEE">
              <w:rPr>
                <w:noProof/>
                <w:color w:val="auto"/>
                <w:rPrChange w:id="634" w:author="Trung Nguyễn" w:date="2023-04-03T21:54:00Z">
                  <w:rPr>
                    <w:rFonts w:eastAsiaTheme="minorEastAsia" w:cs="Times New Roman"/>
                    <w:noProof/>
                    <w:sz w:val="22"/>
                  </w:rPr>
                </w:rPrChange>
              </w:rPr>
              <w:delText>2.4.</w:delText>
            </w:r>
            <w:r w:rsidDel="002B6EEE">
              <w:rPr>
                <w:rFonts w:cstheme="minorBidi"/>
                <w:noProof/>
              </w:rPr>
              <w:tab/>
            </w:r>
            <w:r w:rsidRPr="001634DA" w:rsidDel="002B6EEE">
              <w:rPr>
                <w:noProof/>
                <w:color w:val="auto"/>
                <w:rPrChange w:id="635" w:author="Trung Nguyễn" w:date="2023-04-03T21:54:00Z">
                  <w:rPr>
                    <w:rFonts w:eastAsiaTheme="minorEastAsia" w:cs="Times New Roman"/>
                    <w:noProof/>
                    <w:sz w:val="22"/>
                  </w:rPr>
                </w:rPrChange>
              </w:rPr>
              <w:delText>Mô hình và kỹ thuật</w:delText>
            </w:r>
            <w:r w:rsidDel="002B6EEE">
              <w:rPr>
                <w:noProof/>
                <w:webHidden/>
              </w:rPr>
              <w:tab/>
              <w:delText>8</w:delText>
            </w:r>
          </w:del>
        </w:p>
        <w:p w14:paraId="0343B743" w14:textId="27BE4CF1" w:rsidR="00EE187C" w:rsidDel="002B6EEE" w:rsidRDefault="00EE187C" w:rsidP="002C0DDB">
          <w:pPr>
            <w:pStyle w:val="TOCHeading"/>
            <w:rPr>
              <w:del w:id="636" w:author="Dong Trieu" w:date="2023-04-03T23:15:00Z"/>
              <w:rFonts w:cstheme="minorBidi"/>
              <w:noProof/>
            </w:rPr>
          </w:pPr>
          <w:del w:id="637" w:author="Dong Trieu" w:date="2023-04-03T23:15:00Z">
            <w:r w:rsidRPr="001634DA" w:rsidDel="002B6EEE">
              <w:rPr>
                <w:noProof/>
                <w:color w:val="auto"/>
                <w:rPrChange w:id="638" w:author="Trung Nguyễn" w:date="2023-04-03T21:54:00Z">
                  <w:rPr>
                    <w:rFonts w:eastAsiaTheme="minorEastAsia" w:cs="Times New Roman"/>
                    <w:noProof/>
                    <w:sz w:val="22"/>
                  </w:rPr>
                </w:rPrChange>
              </w:rPr>
              <w:delText>CHƯƠNG 3.</w:delText>
            </w:r>
            <w:r w:rsidDel="002B6EEE">
              <w:rPr>
                <w:rFonts w:cstheme="minorBidi"/>
                <w:noProof/>
              </w:rPr>
              <w:tab/>
            </w:r>
            <w:r w:rsidRPr="001634DA" w:rsidDel="002B6EEE">
              <w:rPr>
                <w:noProof/>
                <w:color w:val="auto"/>
                <w:rPrChange w:id="639" w:author="Trung Nguyễn" w:date="2023-04-03T21:54:00Z">
                  <w:rPr>
                    <w:rFonts w:eastAsiaTheme="minorEastAsia" w:cs="Times New Roman"/>
                    <w:noProof/>
                    <w:sz w:val="22"/>
                  </w:rPr>
                </w:rPrChange>
              </w:rPr>
              <w:delText>PHÂN TÍCH THIẾT KẾ HỆ THỐNG THÔNG TIN</w:delText>
            </w:r>
            <w:r w:rsidDel="002B6EEE">
              <w:rPr>
                <w:noProof/>
                <w:webHidden/>
              </w:rPr>
              <w:tab/>
              <w:delText>9</w:delText>
            </w:r>
          </w:del>
        </w:p>
        <w:p w14:paraId="57DA2E40" w14:textId="4A9A8F1E" w:rsidR="00EE187C" w:rsidDel="002B6EEE" w:rsidRDefault="00EE187C" w:rsidP="002C0DDB">
          <w:pPr>
            <w:pStyle w:val="TOCHeading"/>
            <w:rPr>
              <w:del w:id="640" w:author="Dong Trieu" w:date="2023-04-03T23:15:00Z"/>
              <w:rFonts w:cstheme="minorBidi"/>
              <w:noProof/>
            </w:rPr>
          </w:pPr>
          <w:del w:id="641" w:author="Dong Trieu" w:date="2023-04-03T23:15:00Z">
            <w:r w:rsidRPr="001634DA" w:rsidDel="002B6EEE">
              <w:rPr>
                <w:noProof/>
                <w:color w:val="auto"/>
                <w:rPrChange w:id="642" w:author="Trung Nguyễn" w:date="2023-04-03T21:54:00Z">
                  <w:rPr>
                    <w:rFonts w:eastAsiaTheme="minorEastAsia" w:cs="Times New Roman"/>
                    <w:noProof/>
                    <w:sz w:val="22"/>
                  </w:rPr>
                </w:rPrChange>
              </w:rPr>
              <w:delText>3.1.</w:delText>
            </w:r>
            <w:r w:rsidDel="002B6EEE">
              <w:rPr>
                <w:rFonts w:cstheme="minorBidi"/>
                <w:noProof/>
              </w:rPr>
              <w:tab/>
            </w:r>
            <w:r w:rsidRPr="001634DA" w:rsidDel="002B6EEE">
              <w:rPr>
                <w:noProof/>
                <w:color w:val="auto"/>
                <w:rPrChange w:id="643" w:author="Trung Nguyễn" w:date="2023-04-03T21:54:00Z">
                  <w:rPr>
                    <w:rFonts w:eastAsiaTheme="minorEastAsia" w:cs="Times New Roman"/>
                    <w:noProof/>
                    <w:sz w:val="22"/>
                  </w:rPr>
                </w:rPrChange>
              </w:rPr>
              <w:delText>Phân tích hệ thống</w:delText>
            </w:r>
            <w:r w:rsidDel="002B6EEE">
              <w:rPr>
                <w:noProof/>
                <w:webHidden/>
              </w:rPr>
              <w:tab/>
              <w:delText>9</w:delText>
            </w:r>
          </w:del>
        </w:p>
        <w:p w14:paraId="682D3954" w14:textId="26715C60" w:rsidR="00EE187C" w:rsidDel="002B6EEE" w:rsidRDefault="00EE187C" w:rsidP="002C0DDB">
          <w:pPr>
            <w:pStyle w:val="TOCHeading"/>
            <w:rPr>
              <w:del w:id="644" w:author="Dong Trieu" w:date="2023-04-03T23:15:00Z"/>
              <w:rFonts w:cstheme="minorBidi"/>
              <w:noProof/>
            </w:rPr>
          </w:pPr>
          <w:del w:id="645" w:author="Dong Trieu" w:date="2023-04-03T23:15:00Z">
            <w:r w:rsidRPr="001634DA" w:rsidDel="002B6EEE">
              <w:rPr>
                <w:noProof/>
                <w:color w:val="auto"/>
                <w:rPrChange w:id="646" w:author="Trung Nguyễn" w:date="2023-04-03T21:54:00Z">
                  <w:rPr>
                    <w:rFonts w:eastAsiaTheme="minorEastAsia" w:cs="Times New Roman"/>
                    <w:noProof/>
                    <w:sz w:val="22"/>
                  </w:rPr>
                </w:rPrChange>
              </w:rPr>
              <w:delText>3.2.</w:delText>
            </w:r>
            <w:r w:rsidDel="002B6EEE">
              <w:rPr>
                <w:rFonts w:cstheme="minorBidi"/>
                <w:noProof/>
              </w:rPr>
              <w:tab/>
            </w:r>
            <w:r w:rsidRPr="001634DA" w:rsidDel="002B6EEE">
              <w:rPr>
                <w:noProof/>
                <w:color w:val="auto"/>
                <w:rPrChange w:id="647" w:author="Trung Nguyễn" w:date="2023-04-03T21:54:00Z">
                  <w:rPr>
                    <w:rFonts w:eastAsiaTheme="minorEastAsia" w:cs="Times New Roman"/>
                    <w:noProof/>
                    <w:sz w:val="22"/>
                  </w:rPr>
                </w:rPrChange>
              </w:rPr>
              <w:delText>Sơ đồ Use Case</w:delText>
            </w:r>
            <w:r w:rsidDel="002B6EEE">
              <w:rPr>
                <w:noProof/>
                <w:webHidden/>
              </w:rPr>
              <w:tab/>
              <w:delText>9</w:delText>
            </w:r>
          </w:del>
        </w:p>
        <w:p w14:paraId="29FD4893" w14:textId="65F1869F" w:rsidR="00EE187C" w:rsidDel="002B6EEE" w:rsidRDefault="00EE187C" w:rsidP="002C0DDB">
          <w:pPr>
            <w:pStyle w:val="TOCHeading"/>
            <w:rPr>
              <w:del w:id="648" w:author="Dong Trieu" w:date="2023-04-03T23:15:00Z"/>
              <w:rFonts w:cstheme="minorBidi"/>
              <w:noProof/>
            </w:rPr>
          </w:pPr>
          <w:del w:id="649" w:author="Dong Trieu" w:date="2023-04-03T23:15:00Z">
            <w:r w:rsidRPr="001634DA" w:rsidDel="002B6EEE">
              <w:rPr>
                <w:noProof/>
                <w:color w:val="auto"/>
                <w:rPrChange w:id="650" w:author="Trung Nguyễn" w:date="2023-04-03T21:54:00Z">
                  <w:rPr>
                    <w:rFonts w:eastAsiaTheme="minorEastAsia" w:cs="Times New Roman"/>
                    <w:noProof/>
                    <w:sz w:val="22"/>
                  </w:rPr>
                </w:rPrChange>
              </w:rPr>
              <w:delText>3.3.</w:delText>
            </w:r>
            <w:r w:rsidDel="002B6EEE">
              <w:rPr>
                <w:rFonts w:cstheme="minorBidi"/>
                <w:noProof/>
              </w:rPr>
              <w:tab/>
            </w:r>
            <w:r w:rsidRPr="001634DA" w:rsidDel="002B6EEE">
              <w:rPr>
                <w:noProof/>
                <w:color w:val="auto"/>
                <w:rPrChange w:id="651" w:author="Trung Nguyễn" w:date="2023-04-03T21:54:00Z">
                  <w:rPr>
                    <w:rFonts w:eastAsiaTheme="minorEastAsia" w:cs="Times New Roman"/>
                    <w:noProof/>
                    <w:sz w:val="22"/>
                  </w:rPr>
                </w:rPrChange>
              </w:rPr>
              <w:delText>Đặc tả Use Case</w:delText>
            </w:r>
            <w:r w:rsidDel="002B6EEE">
              <w:rPr>
                <w:noProof/>
                <w:webHidden/>
              </w:rPr>
              <w:tab/>
              <w:delText>9</w:delText>
            </w:r>
          </w:del>
        </w:p>
        <w:p w14:paraId="74D5E8F2" w14:textId="7DC660FE" w:rsidR="00EE187C" w:rsidDel="002B6EEE" w:rsidRDefault="00EE187C" w:rsidP="002C0DDB">
          <w:pPr>
            <w:pStyle w:val="TOCHeading"/>
            <w:rPr>
              <w:del w:id="652" w:author="Dong Trieu" w:date="2023-04-03T23:15:00Z"/>
              <w:rFonts w:cstheme="minorBidi"/>
              <w:noProof/>
            </w:rPr>
          </w:pPr>
          <w:del w:id="653" w:author="Dong Trieu" w:date="2023-04-03T23:15:00Z">
            <w:r w:rsidRPr="001634DA" w:rsidDel="002B6EEE">
              <w:rPr>
                <w:noProof/>
                <w:color w:val="auto"/>
                <w:rPrChange w:id="654" w:author="Trung Nguyễn" w:date="2023-04-03T21:54:00Z">
                  <w:rPr>
                    <w:rFonts w:eastAsiaTheme="minorEastAsia" w:cs="Times New Roman"/>
                    <w:noProof/>
                    <w:sz w:val="22"/>
                  </w:rPr>
                </w:rPrChange>
              </w:rPr>
              <w:delText>3.4.</w:delText>
            </w:r>
            <w:r w:rsidDel="002B6EEE">
              <w:rPr>
                <w:rFonts w:cstheme="minorBidi"/>
                <w:noProof/>
              </w:rPr>
              <w:tab/>
            </w:r>
            <w:r w:rsidRPr="001634DA" w:rsidDel="002B6EEE">
              <w:rPr>
                <w:noProof/>
                <w:color w:val="auto"/>
                <w:rPrChange w:id="655" w:author="Trung Nguyễn" w:date="2023-04-03T21:54:00Z">
                  <w:rPr>
                    <w:rFonts w:eastAsiaTheme="minorEastAsia" w:cs="Times New Roman"/>
                    <w:noProof/>
                    <w:sz w:val="22"/>
                  </w:rPr>
                </w:rPrChange>
              </w:rPr>
              <w:delText>Sơ đồ lớp</w:delText>
            </w:r>
            <w:r w:rsidDel="002B6EEE">
              <w:rPr>
                <w:noProof/>
                <w:webHidden/>
              </w:rPr>
              <w:tab/>
              <w:delText>9</w:delText>
            </w:r>
          </w:del>
        </w:p>
        <w:p w14:paraId="4D5678EF" w14:textId="3E83EB4E" w:rsidR="00EE187C" w:rsidDel="002B6EEE" w:rsidRDefault="00EE187C" w:rsidP="002C0DDB">
          <w:pPr>
            <w:pStyle w:val="TOCHeading"/>
            <w:rPr>
              <w:del w:id="656" w:author="Dong Trieu" w:date="2023-04-03T23:15:00Z"/>
              <w:rFonts w:cstheme="minorBidi"/>
              <w:noProof/>
            </w:rPr>
          </w:pPr>
          <w:del w:id="657" w:author="Dong Trieu" w:date="2023-04-03T23:15:00Z">
            <w:r w:rsidRPr="001634DA" w:rsidDel="002B6EEE">
              <w:rPr>
                <w:noProof/>
                <w:color w:val="auto"/>
                <w:rPrChange w:id="658" w:author="Trung Nguyễn" w:date="2023-04-03T21:54:00Z">
                  <w:rPr>
                    <w:rFonts w:eastAsiaTheme="minorEastAsia" w:cs="Times New Roman"/>
                    <w:noProof/>
                    <w:sz w:val="22"/>
                  </w:rPr>
                </w:rPrChange>
              </w:rPr>
              <w:delText>3.5.</w:delText>
            </w:r>
            <w:r w:rsidDel="002B6EEE">
              <w:rPr>
                <w:rFonts w:cstheme="minorBidi"/>
                <w:noProof/>
              </w:rPr>
              <w:tab/>
            </w:r>
            <w:r w:rsidRPr="001634DA" w:rsidDel="002B6EEE">
              <w:rPr>
                <w:noProof/>
                <w:color w:val="auto"/>
                <w:rPrChange w:id="659" w:author="Trung Nguyễn" w:date="2023-04-03T21:54:00Z">
                  <w:rPr>
                    <w:rFonts w:eastAsiaTheme="minorEastAsia" w:cs="Times New Roman"/>
                    <w:noProof/>
                    <w:sz w:val="22"/>
                  </w:rPr>
                </w:rPrChange>
              </w:rPr>
              <w:delText>Sơ đồ ERD</w:delText>
            </w:r>
            <w:r w:rsidDel="002B6EEE">
              <w:rPr>
                <w:noProof/>
                <w:webHidden/>
              </w:rPr>
              <w:tab/>
              <w:delText>9</w:delText>
            </w:r>
          </w:del>
        </w:p>
        <w:p w14:paraId="096A4DC2" w14:textId="65E6F310" w:rsidR="00EE187C" w:rsidDel="002B6EEE" w:rsidRDefault="00EE187C" w:rsidP="002C0DDB">
          <w:pPr>
            <w:pStyle w:val="TOCHeading"/>
            <w:rPr>
              <w:del w:id="660" w:author="Dong Trieu" w:date="2023-04-03T23:15:00Z"/>
              <w:rFonts w:cstheme="minorBidi"/>
              <w:noProof/>
            </w:rPr>
          </w:pPr>
          <w:del w:id="661" w:author="Dong Trieu" w:date="2023-04-03T23:15:00Z">
            <w:r w:rsidRPr="001634DA" w:rsidDel="002B6EEE">
              <w:rPr>
                <w:noProof/>
                <w:color w:val="auto"/>
                <w:rPrChange w:id="662" w:author="Trung Nguyễn" w:date="2023-04-03T21:54:00Z">
                  <w:rPr>
                    <w:rFonts w:eastAsiaTheme="minorEastAsia" w:cs="Times New Roman"/>
                    <w:noProof/>
                    <w:sz w:val="22"/>
                  </w:rPr>
                </w:rPrChange>
              </w:rPr>
              <w:delText>3.6.</w:delText>
            </w:r>
            <w:r w:rsidDel="002B6EEE">
              <w:rPr>
                <w:rFonts w:cstheme="minorBidi"/>
                <w:noProof/>
              </w:rPr>
              <w:tab/>
            </w:r>
            <w:r w:rsidRPr="001634DA" w:rsidDel="002B6EEE">
              <w:rPr>
                <w:noProof/>
                <w:color w:val="auto"/>
                <w:rPrChange w:id="663" w:author="Trung Nguyễn" w:date="2023-04-03T21:54:00Z">
                  <w:rPr>
                    <w:rFonts w:eastAsiaTheme="minorEastAsia" w:cs="Times New Roman"/>
                    <w:noProof/>
                    <w:sz w:val="22"/>
                  </w:rPr>
                </w:rPrChange>
              </w:rPr>
              <w:delText>Kiến trúc hệ thống</w:delText>
            </w:r>
            <w:r w:rsidDel="002B6EEE">
              <w:rPr>
                <w:noProof/>
                <w:webHidden/>
              </w:rPr>
              <w:tab/>
              <w:delText>9</w:delText>
            </w:r>
          </w:del>
        </w:p>
        <w:p w14:paraId="4E35B24A" w14:textId="6807A3F2" w:rsidR="00EE187C" w:rsidDel="002B6EEE" w:rsidRDefault="00EE187C" w:rsidP="002C0DDB">
          <w:pPr>
            <w:pStyle w:val="TOCHeading"/>
            <w:rPr>
              <w:del w:id="664" w:author="Dong Trieu" w:date="2023-04-03T23:15:00Z"/>
              <w:rFonts w:cstheme="minorBidi"/>
              <w:noProof/>
            </w:rPr>
          </w:pPr>
          <w:del w:id="665" w:author="Dong Trieu" w:date="2023-04-03T23:15:00Z">
            <w:r w:rsidRPr="001634DA" w:rsidDel="002B6EEE">
              <w:rPr>
                <w:noProof/>
                <w:color w:val="auto"/>
                <w:rPrChange w:id="666" w:author="Trung Nguyễn" w:date="2023-04-03T21:54:00Z">
                  <w:rPr>
                    <w:rFonts w:eastAsiaTheme="minorEastAsia" w:cs="Times New Roman"/>
                    <w:noProof/>
                    <w:sz w:val="22"/>
                  </w:rPr>
                </w:rPrChange>
              </w:rPr>
              <w:delText>3.7.</w:delText>
            </w:r>
            <w:r w:rsidDel="002B6EEE">
              <w:rPr>
                <w:rFonts w:cstheme="minorBidi"/>
                <w:noProof/>
              </w:rPr>
              <w:tab/>
            </w:r>
            <w:r w:rsidRPr="001634DA" w:rsidDel="002B6EEE">
              <w:rPr>
                <w:noProof/>
                <w:color w:val="auto"/>
                <w:rPrChange w:id="667" w:author="Trung Nguyễn" w:date="2023-04-03T21:54:00Z">
                  <w:rPr>
                    <w:rFonts w:eastAsiaTheme="minorEastAsia" w:cs="Times New Roman"/>
                    <w:noProof/>
                    <w:sz w:val="22"/>
                  </w:rPr>
                </w:rPrChange>
              </w:rPr>
              <w:delText>….</w:delText>
            </w:r>
            <w:r w:rsidDel="002B6EEE">
              <w:rPr>
                <w:noProof/>
                <w:webHidden/>
              </w:rPr>
              <w:tab/>
              <w:delText>9</w:delText>
            </w:r>
          </w:del>
        </w:p>
        <w:p w14:paraId="7D059E2A" w14:textId="082973C7" w:rsidR="00EE187C" w:rsidDel="002B6EEE" w:rsidRDefault="00EE187C" w:rsidP="002C0DDB">
          <w:pPr>
            <w:pStyle w:val="TOCHeading"/>
            <w:rPr>
              <w:del w:id="668" w:author="Dong Trieu" w:date="2023-04-03T23:15:00Z"/>
              <w:rFonts w:cstheme="minorBidi"/>
              <w:noProof/>
            </w:rPr>
          </w:pPr>
          <w:del w:id="669" w:author="Dong Trieu" w:date="2023-04-03T23:15:00Z">
            <w:r w:rsidRPr="001634DA" w:rsidDel="002B6EEE">
              <w:rPr>
                <w:noProof/>
                <w:color w:val="auto"/>
                <w:rPrChange w:id="670" w:author="Trung Nguyễn" w:date="2023-04-03T21:54:00Z">
                  <w:rPr>
                    <w:rFonts w:eastAsiaTheme="minorEastAsia" w:cs="Times New Roman"/>
                    <w:noProof/>
                    <w:sz w:val="22"/>
                  </w:rPr>
                </w:rPrChange>
              </w:rPr>
              <w:delText>CHƯƠNG 4.</w:delText>
            </w:r>
            <w:r w:rsidDel="002B6EEE">
              <w:rPr>
                <w:rFonts w:cstheme="minorBidi"/>
                <w:noProof/>
              </w:rPr>
              <w:tab/>
            </w:r>
            <w:r w:rsidRPr="001634DA" w:rsidDel="002B6EEE">
              <w:rPr>
                <w:noProof/>
                <w:color w:val="auto"/>
                <w:rPrChange w:id="671" w:author="Trung Nguyễn" w:date="2023-04-03T21:54:00Z">
                  <w:rPr>
                    <w:rFonts w:eastAsiaTheme="minorEastAsia" w:cs="Times New Roman"/>
                    <w:noProof/>
                    <w:sz w:val="22"/>
                  </w:rPr>
                </w:rPrChange>
              </w:rPr>
              <w:delText>KẾT QUẢ THỰC NGHIỆM</w:delText>
            </w:r>
            <w:r w:rsidDel="002B6EEE">
              <w:rPr>
                <w:noProof/>
                <w:webHidden/>
              </w:rPr>
              <w:tab/>
              <w:delText>10</w:delText>
            </w:r>
          </w:del>
        </w:p>
        <w:p w14:paraId="5B91B6EE" w14:textId="394B4C3F" w:rsidR="00EE187C" w:rsidDel="002B6EEE" w:rsidRDefault="00EE187C" w:rsidP="002C0DDB">
          <w:pPr>
            <w:pStyle w:val="TOCHeading"/>
            <w:rPr>
              <w:del w:id="672" w:author="Dong Trieu" w:date="2023-04-03T23:15:00Z"/>
              <w:rFonts w:cstheme="minorBidi"/>
              <w:noProof/>
            </w:rPr>
          </w:pPr>
          <w:del w:id="673" w:author="Dong Trieu" w:date="2023-04-03T23:15:00Z">
            <w:r w:rsidRPr="001634DA" w:rsidDel="002B6EEE">
              <w:rPr>
                <w:noProof/>
                <w:color w:val="auto"/>
                <w:rPrChange w:id="674" w:author="Trung Nguyễn" w:date="2023-04-03T21:54:00Z">
                  <w:rPr>
                    <w:rFonts w:eastAsiaTheme="minorEastAsia" w:cs="Times New Roman"/>
                    <w:noProof/>
                    <w:sz w:val="22"/>
                  </w:rPr>
                </w:rPrChange>
              </w:rPr>
              <w:delText>4.1.</w:delText>
            </w:r>
            <w:r w:rsidDel="002B6EEE">
              <w:rPr>
                <w:rFonts w:cstheme="minorBidi"/>
                <w:noProof/>
              </w:rPr>
              <w:tab/>
            </w:r>
            <w:r w:rsidRPr="001634DA" w:rsidDel="002B6EEE">
              <w:rPr>
                <w:noProof/>
                <w:color w:val="auto"/>
                <w:rPrChange w:id="675" w:author="Trung Nguyễn" w:date="2023-04-03T21:54:00Z">
                  <w:rPr>
                    <w:rFonts w:eastAsiaTheme="minorEastAsia" w:cs="Times New Roman"/>
                    <w:noProof/>
                    <w:sz w:val="22"/>
                  </w:rPr>
                </w:rPrChange>
              </w:rPr>
              <w:delText>Giao diện admin</w:delText>
            </w:r>
            <w:r w:rsidDel="002B6EEE">
              <w:rPr>
                <w:noProof/>
                <w:webHidden/>
              </w:rPr>
              <w:tab/>
              <w:delText>10</w:delText>
            </w:r>
          </w:del>
        </w:p>
        <w:p w14:paraId="0023A41A" w14:textId="18B8D425" w:rsidR="00EE187C" w:rsidDel="002B6EEE" w:rsidRDefault="00EE187C" w:rsidP="002C0DDB">
          <w:pPr>
            <w:pStyle w:val="TOCHeading"/>
            <w:rPr>
              <w:del w:id="676" w:author="Dong Trieu" w:date="2023-04-03T23:15:00Z"/>
              <w:rFonts w:cstheme="minorBidi"/>
              <w:noProof/>
            </w:rPr>
          </w:pPr>
          <w:del w:id="677" w:author="Dong Trieu" w:date="2023-04-03T23:15:00Z">
            <w:r w:rsidRPr="001634DA" w:rsidDel="002B6EEE">
              <w:rPr>
                <w:noProof/>
                <w:color w:val="auto"/>
                <w:rPrChange w:id="678" w:author="Trung Nguyễn" w:date="2023-04-03T21:54:00Z">
                  <w:rPr>
                    <w:rFonts w:eastAsiaTheme="minorEastAsia" w:cs="Times New Roman"/>
                    <w:noProof/>
                    <w:sz w:val="22"/>
                  </w:rPr>
                </w:rPrChange>
              </w:rPr>
              <w:delText>4.2.</w:delText>
            </w:r>
            <w:r w:rsidDel="002B6EEE">
              <w:rPr>
                <w:rFonts w:cstheme="minorBidi"/>
                <w:noProof/>
              </w:rPr>
              <w:tab/>
            </w:r>
            <w:r w:rsidRPr="001634DA" w:rsidDel="002B6EEE">
              <w:rPr>
                <w:noProof/>
                <w:color w:val="auto"/>
                <w:rPrChange w:id="679" w:author="Trung Nguyễn" w:date="2023-04-03T21:54:00Z">
                  <w:rPr>
                    <w:rFonts w:eastAsiaTheme="minorEastAsia" w:cs="Times New Roman"/>
                    <w:noProof/>
                    <w:sz w:val="22"/>
                  </w:rPr>
                </w:rPrChange>
              </w:rPr>
              <w:delText>Giao diện người dùng 1</w:delText>
            </w:r>
            <w:r w:rsidDel="002B6EEE">
              <w:rPr>
                <w:noProof/>
                <w:webHidden/>
              </w:rPr>
              <w:tab/>
              <w:delText>10</w:delText>
            </w:r>
          </w:del>
        </w:p>
        <w:p w14:paraId="725B328A" w14:textId="05AF5F52" w:rsidR="00EE187C" w:rsidDel="002B6EEE" w:rsidRDefault="00EE187C" w:rsidP="002C0DDB">
          <w:pPr>
            <w:pStyle w:val="TOCHeading"/>
            <w:rPr>
              <w:del w:id="680" w:author="Dong Trieu" w:date="2023-04-03T23:15:00Z"/>
              <w:rFonts w:cstheme="minorBidi"/>
              <w:noProof/>
            </w:rPr>
          </w:pPr>
          <w:del w:id="681" w:author="Dong Trieu" w:date="2023-04-03T23:15:00Z">
            <w:r w:rsidRPr="001634DA" w:rsidDel="002B6EEE">
              <w:rPr>
                <w:noProof/>
                <w:color w:val="auto"/>
                <w:rPrChange w:id="682" w:author="Trung Nguyễn" w:date="2023-04-03T21:54:00Z">
                  <w:rPr>
                    <w:rFonts w:eastAsiaTheme="minorEastAsia" w:cs="Times New Roman"/>
                    <w:noProof/>
                    <w:sz w:val="22"/>
                  </w:rPr>
                </w:rPrChange>
              </w:rPr>
              <w:delText>4.3.</w:delText>
            </w:r>
            <w:r w:rsidDel="002B6EEE">
              <w:rPr>
                <w:rFonts w:cstheme="minorBidi"/>
                <w:noProof/>
              </w:rPr>
              <w:tab/>
            </w:r>
            <w:r w:rsidRPr="001634DA" w:rsidDel="002B6EEE">
              <w:rPr>
                <w:noProof/>
                <w:color w:val="auto"/>
                <w:rPrChange w:id="683" w:author="Trung Nguyễn" w:date="2023-04-03T21:54:00Z">
                  <w:rPr>
                    <w:rFonts w:eastAsiaTheme="minorEastAsia" w:cs="Times New Roman"/>
                    <w:noProof/>
                    <w:sz w:val="22"/>
                  </w:rPr>
                </w:rPrChange>
              </w:rPr>
              <w:delText>Giao diện người dùng 2</w:delText>
            </w:r>
            <w:r w:rsidDel="002B6EEE">
              <w:rPr>
                <w:noProof/>
                <w:webHidden/>
              </w:rPr>
              <w:tab/>
              <w:delText>10</w:delText>
            </w:r>
          </w:del>
        </w:p>
        <w:p w14:paraId="2FAEC1B6" w14:textId="33E87208" w:rsidR="00EE187C" w:rsidDel="002B6EEE" w:rsidRDefault="00EE187C" w:rsidP="002C0DDB">
          <w:pPr>
            <w:pStyle w:val="TOCHeading"/>
            <w:rPr>
              <w:del w:id="684" w:author="Dong Trieu" w:date="2023-04-03T23:15:00Z"/>
              <w:rFonts w:cstheme="minorBidi"/>
              <w:noProof/>
            </w:rPr>
          </w:pPr>
          <w:del w:id="685" w:author="Dong Trieu" w:date="2023-04-03T23:15:00Z">
            <w:r w:rsidRPr="001634DA" w:rsidDel="002B6EEE">
              <w:rPr>
                <w:noProof/>
                <w:color w:val="auto"/>
                <w:rPrChange w:id="686" w:author="Trung Nguyễn" w:date="2023-04-03T21:54:00Z">
                  <w:rPr>
                    <w:rFonts w:eastAsiaTheme="minorEastAsia" w:cs="Times New Roman"/>
                    <w:noProof/>
                    <w:sz w:val="22"/>
                  </w:rPr>
                </w:rPrChange>
              </w:rPr>
              <w:delText>4.4.</w:delText>
            </w:r>
            <w:r w:rsidDel="002B6EEE">
              <w:rPr>
                <w:rFonts w:cstheme="minorBidi"/>
                <w:noProof/>
              </w:rPr>
              <w:tab/>
            </w:r>
            <w:r w:rsidRPr="001634DA" w:rsidDel="002B6EEE">
              <w:rPr>
                <w:noProof/>
                <w:color w:val="auto"/>
                <w:rPrChange w:id="687" w:author="Trung Nguyễn" w:date="2023-04-03T21:54:00Z">
                  <w:rPr>
                    <w:rFonts w:eastAsiaTheme="minorEastAsia" w:cs="Times New Roman"/>
                    <w:noProof/>
                    <w:sz w:val="22"/>
                  </w:rPr>
                </w:rPrChange>
              </w:rPr>
              <w:delText>Giao diện người dùng …n</w:delText>
            </w:r>
            <w:r w:rsidDel="002B6EEE">
              <w:rPr>
                <w:noProof/>
                <w:webHidden/>
              </w:rPr>
              <w:tab/>
              <w:delText>10</w:delText>
            </w:r>
          </w:del>
        </w:p>
        <w:p w14:paraId="5E4A226E" w14:textId="776B5AF2" w:rsidR="00EE187C" w:rsidDel="002B6EEE" w:rsidRDefault="00EE187C" w:rsidP="002C0DDB">
          <w:pPr>
            <w:pStyle w:val="TOCHeading"/>
            <w:rPr>
              <w:del w:id="688" w:author="Dong Trieu" w:date="2023-04-03T23:15:00Z"/>
              <w:rFonts w:cstheme="minorBidi"/>
              <w:noProof/>
            </w:rPr>
          </w:pPr>
          <w:del w:id="689" w:author="Dong Trieu" w:date="2023-04-03T23:15:00Z">
            <w:r w:rsidRPr="001634DA" w:rsidDel="002B6EEE">
              <w:rPr>
                <w:noProof/>
                <w:color w:val="auto"/>
                <w:rPrChange w:id="690" w:author="Trung Nguyễn" w:date="2023-04-03T21:54:00Z">
                  <w:rPr>
                    <w:rFonts w:eastAsiaTheme="minorEastAsia" w:cs="Times New Roman"/>
                    <w:noProof/>
                    <w:sz w:val="22"/>
                  </w:rPr>
                </w:rPrChange>
              </w:rPr>
              <w:delText>CHƯƠNG 5.</w:delText>
            </w:r>
            <w:r w:rsidDel="002B6EEE">
              <w:rPr>
                <w:rFonts w:cstheme="minorBidi"/>
                <w:noProof/>
              </w:rPr>
              <w:tab/>
            </w:r>
            <w:r w:rsidRPr="001634DA" w:rsidDel="002B6EEE">
              <w:rPr>
                <w:noProof/>
                <w:color w:val="auto"/>
                <w:rPrChange w:id="691" w:author="Trung Nguyễn" w:date="2023-04-03T21:54:00Z">
                  <w:rPr>
                    <w:rFonts w:eastAsiaTheme="minorEastAsia" w:cs="Times New Roman"/>
                    <w:noProof/>
                    <w:sz w:val="22"/>
                  </w:rPr>
                </w:rPrChange>
              </w:rPr>
              <w:delText>HƯỚNG PHÁT TRIỂN</w:delText>
            </w:r>
            <w:r w:rsidDel="002B6EEE">
              <w:rPr>
                <w:noProof/>
                <w:webHidden/>
              </w:rPr>
              <w:tab/>
              <w:delText>11</w:delText>
            </w:r>
          </w:del>
        </w:p>
        <w:p w14:paraId="5D17C275" w14:textId="6C8CDF09" w:rsidR="00EE187C" w:rsidDel="002B6EEE" w:rsidRDefault="00EE187C" w:rsidP="002C0DDB">
          <w:pPr>
            <w:pStyle w:val="TOCHeading"/>
            <w:rPr>
              <w:del w:id="692" w:author="Dong Trieu" w:date="2023-04-03T23:15:00Z"/>
              <w:rFonts w:cstheme="minorBidi"/>
              <w:noProof/>
            </w:rPr>
          </w:pPr>
          <w:del w:id="693" w:author="Dong Trieu" w:date="2023-04-03T23:15:00Z">
            <w:r w:rsidRPr="001634DA" w:rsidDel="002B6EEE">
              <w:rPr>
                <w:noProof/>
                <w:color w:val="auto"/>
                <w:rPrChange w:id="694" w:author="Trung Nguyễn" w:date="2023-04-03T21:54:00Z">
                  <w:rPr>
                    <w:rFonts w:eastAsiaTheme="minorEastAsia" w:cs="Times New Roman"/>
                    <w:noProof/>
                    <w:sz w:val="22"/>
                  </w:rPr>
                </w:rPrChange>
              </w:rPr>
              <w:delText>CHƯƠNG 6.</w:delText>
            </w:r>
            <w:r w:rsidDel="002B6EEE">
              <w:rPr>
                <w:rFonts w:cstheme="minorBidi"/>
                <w:noProof/>
              </w:rPr>
              <w:tab/>
            </w:r>
            <w:r w:rsidRPr="001634DA" w:rsidDel="002B6EEE">
              <w:rPr>
                <w:noProof/>
                <w:color w:val="auto"/>
                <w:rPrChange w:id="695" w:author="Trung Nguyễn" w:date="2023-04-03T21:54:00Z">
                  <w:rPr>
                    <w:rFonts w:eastAsiaTheme="minorEastAsia" w:cs="Times New Roman"/>
                    <w:noProof/>
                    <w:sz w:val="22"/>
                  </w:rPr>
                </w:rPrChange>
              </w:rPr>
              <w:delText>KẾT LUẬN</w:delText>
            </w:r>
            <w:r w:rsidDel="002B6EEE">
              <w:rPr>
                <w:noProof/>
                <w:webHidden/>
              </w:rPr>
              <w:tab/>
              <w:delText>12</w:delText>
            </w:r>
          </w:del>
        </w:p>
        <w:p w14:paraId="738BDCF1" w14:textId="7355567A" w:rsidR="00EE187C" w:rsidDel="002B6EEE" w:rsidRDefault="00EE187C">
          <w:pPr>
            <w:pStyle w:val="TOC2"/>
            <w:rPr>
              <w:del w:id="696" w:author="Dong Trieu" w:date="2023-04-03T23:15:00Z"/>
              <w:rFonts w:cstheme="minorBidi"/>
            </w:rPr>
          </w:pPr>
          <w:del w:id="697" w:author="Dong Trieu" w:date="2023-04-03T23:15:00Z">
            <w:r w:rsidRPr="001634DA" w:rsidDel="002B6EEE">
              <w:rPr>
                <w:rPrChange w:id="698" w:author="Trung Nguyễn" w:date="2023-04-03T21:54:00Z">
                  <w:rPr>
                    <w:rFonts w:asciiTheme="minorHAnsi" w:hAnsiTheme="minorHAnsi"/>
                  </w:rPr>
                </w:rPrChange>
              </w:rPr>
              <w:delText>TÀI LIỆU THAM KHẢO</w:delText>
            </w:r>
            <w:r w:rsidDel="002B6EEE">
              <w:rPr>
                <w:webHidden/>
              </w:rPr>
              <w:tab/>
              <w:delText>13</w:delText>
            </w:r>
          </w:del>
        </w:p>
        <w:p w14:paraId="57A7EC9B" w14:textId="1F33D2B8" w:rsidR="006C5A8E" w:rsidRDefault="006C5A8E">
          <w:r w:rsidRPr="001C6F66">
            <w:rPr>
              <w:rFonts w:cs="Times New Roman"/>
              <w:b/>
              <w:bCs/>
              <w:noProof/>
              <w:szCs w:val="26"/>
            </w:rPr>
            <w:fldChar w:fldCharType="end"/>
          </w:r>
        </w:p>
      </w:sdtContent>
    </w:sdt>
    <w:p w14:paraId="602CD53E" w14:textId="77777777" w:rsidR="004D4157" w:rsidRDefault="004D4157">
      <w:pPr>
        <w:spacing w:after="160" w:line="259" w:lineRule="auto"/>
        <w:jc w:val="left"/>
        <w:rPr>
          <w:rFonts w:eastAsiaTheme="majorEastAsia" w:cstheme="majorBidi"/>
          <w:b/>
          <w:szCs w:val="32"/>
        </w:rPr>
      </w:pPr>
      <w:r>
        <w:rPr>
          <w:rFonts w:eastAsiaTheme="majorEastAsia" w:cstheme="majorBidi"/>
          <w:b/>
          <w:szCs w:val="32"/>
        </w:rPr>
        <w:br w:type="page"/>
      </w:r>
    </w:p>
    <w:p w14:paraId="32FD8AAF" w14:textId="77777777" w:rsidR="004D4157" w:rsidRDefault="00AD00A2" w:rsidP="00EE187C">
      <w:pPr>
        <w:outlineLvl w:val="0"/>
        <w:rPr>
          <w:rFonts w:eastAsiaTheme="majorEastAsia" w:cstheme="majorBidi"/>
          <w:b/>
          <w:szCs w:val="32"/>
        </w:rPr>
      </w:pPr>
      <w:bookmarkStart w:id="699" w:name="_Toc131493801"/>
      <w:r>
        <w:rPr>
          <w:rFonts w:eastAsiaTheme="majorEastAsia" w:cstheme="majorBidi"/>
          <w:b/>
          <w:szCs w:val="32"/>
        </w:rPr>
        <w:lastRenderedPageBreak/>
        <w:t>DANH MỤC CÁC TỪ VIẾT TẮT</w:t>
      </w:r>
      <w:bookmarkEnd w:id="699"/>
    </w:p>
    <w:p w14:paraId="43BE2946" w14:textId="77777777" w:rsidR="004D4157" w:rsidRDefault="004D4157">
      <w:pPr>
        <w:spacing w:after="160" w:line="259" w:lineRule="auto"/>
        <w:jc w:val="left"/>
        <w:rPr>
          <w:rFonts w:eastAsiaTheme="majorEastAsia" w:cstheme="majorBidi"/>
          <w:b/>
          <w:szCs w:val="32"/>
        </w:rPr>
      </w:pPr>
      <w:r>
        <w:rPr>
          <w:rFonts w:eastAsiaTheme="majorEastAsia" w:cstheme="majorBidi"/>
          <w:b/>
          <w:szCs w:val="32"/>
        </w:rPr>
        <w:br w:type="page"/>
      </w:r>
    </w:p>
    <w:p w14:paraId="71424A21" w14:textId="5A0B11E3" w:rsidR="004D4157" w:rsidRDefault="00AD00A2" w:rsidP="00EE187C">
      <w:pPr>
        <w:outlineLvl w:val="0"/>
        <w:rPr>
          <w:ins w:id="700" w:author="Dong Trieu" w:date="2023-04-03T23:46:00Z"/>
          <w:rFonts w:eastAsiaTheme="majorEastAsia" w:cstheme="majorBidi"/>
          <w:b/>
          <w:szCs w:val="32"/>
        </w:rPr>
      </w:pPr>
      <w:bookmarkStart w:id="701" w:name="_Toc131493802"/>
      <w:r>
        <w:rPr>
          <w:rFonts w:eastAsiaTheme="majorEastAsia" w:cstheme="majorBidi"/>
          <w:b/>
          <w:szCs w:val="32"/>
        </w:rPr>
        <w:lastRenderedPageBreak/>
        <w:t>MỤC LỤC HÌNH ẢNH</w:t>
      </w:r>
      <w:bookmarkEnd w:id="701"/>
    </w:p>
    <w:p w14:paraId="32E050FB" w14:textId="15B0BF14" w:rsidR="00442000" w:rsidRDefault="00442000">
      <w:pPr>
        <w:pStyle w:val="TableofFigures"/>
        <w:tabs>
          <w:tab w:val="right" w:leader="dot" w:pos="9060"/>
        </w:tabs>
        <w:rPr>
          <w:ins w:id="702" w:author="Dong Trieu" w:date="2023-04-03T23:46:00Z"/>
          <w:rFonts w:asciiTheme="minorHAnsi" w:eastAsiaTheme="minorEastAsia" w:hAnsiTheme="minorHAnsi"/>
          <w:noProof/>
          <w:sz w:val="22"/>
          <w:lang w:val="en-001" w:eastAsia="en-001"/>
        </w:rPr>
      </w:pPr>
      <w:ins w:id="703" w:author="Dong Trieu" w:date="2023-04-03T23:46:00Z">
        <w:r>
          <w:rPr>
            <w:rFonts w:eastAsiaTheme="majorEastAsia" w:cstheme="majorBidi"/>
            <w:b/>
            <w:szCs w:val="32"/>
          </w:rPr>
          <w:fldChar w:fldCharType="begin"/>
        </w:r>
        <w:r>
          <w:rPr>
            <w:rFonts w:eastAsiaTheme="majorEastAsia" w:cstheme="majorBidi"/>
            <w:b/>
            <w:szCs w:val="32"/>
          </w:rPr>
          <w:instrText xml:space="preserve"> TOC \h \z \c "Hình" </w:instrText>
        </w:r>
      </w:ins>
      <w:r>
        <w:rPr>
          <w:rFonts w:eastAsiaTheme="majorEastAsia" w:cstheme="majorBidi"/>
          <w:b/>
          <w:szCs w:val="32"/>
        </w:rPr>
        <w:fldChar w:fldCharType="separate"/>
      </w:r>
      <w:ins w:id="704"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"_Toc131458033"</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 C#</w:t>
        </w:r>
        <w:r>
          <w:rPr>
            <w:noProof/>
            <w:webHidden/>
          </w:rPr>
          <w:tab/>
        </w:r>
        <w:r>
          <w:rPr>
            <w:noProof/>
            <w:webHidden/>
          </w:rPr>
          <w:fldChar w:fldCharType="begin"/>
        </w:r>
        <w:r>
          <w:rPr>
            <w:noProof/>
            <w:webHidden/>
          </w:rPr>
          <w:instrText xml:space="preserve"> PAGEREF _Toc131458033 \h </w:instrText>
        </w:r>
      </w:ins>
      <w:r>
        <w:rPr>
          <w:noProof/>
          <w:webHidden/>
        </w:rPr>
      </w:r>
      <w:r>
        <w:rPr>
          <w:noProof/>
          <w:webHidden/>
        </w:rPr>
        <w:fldChar w:fldCharType="separate"/>
      </w:r>
      <w:ins w:id="705" w:author="Dong Trieu" w:date="2023-04-03T23:46:00Z">
        <w:r>
          <w:rPr>
            <w:noProof/>
            <w:webHidden/>
          </w:rPr>
          <w:t>13</w:t>
        </w:r>
        <w:r>
          <w:rPr>
            <w:noProof/>
            <w:webHidden/>
          </w:rPr>
          <w:fldChar w:fldCharType="end"/>
        </w:r>
        <w:r w:rsidRPr="006848FA">
          <w:rPr>
            <w:rStyle w:val="Hyperlink"/>
            <w:noProof/>
          </w:rPr>
          <w:fldChar w:fldCharType="end"/>
        </w:r>
      </w:ins>
    </w:p>
    <w:p w14:paraId="628F7BDB" w14:textId="58A70AE9" w:rsidR="00442000" w:rsidRDefault="00442000">
      <w:pPr>
        <w:pStyle w:val="TableofFigures"/>
        <w:tabs>
          <w:tab w:val="right" w:leader="dot" w:pos="9060"/>
        </w:tabs>
        <w:rPr>
          <w:ins w:id="706" w:author="Dong Trieu" w:date="2023-04-03T23:46:00Z"/>
          <w:rFonts w:asciiTheme="minorHAnsi" w:eastAsiaTheme="minorEastAsia" w:hAnsiTheme="minorHAnsi"/>
          <w:noProof/>
          <w:sz w:val="22"/>
          <w:lang w:val="en-001" w:eastAsia="en-001"/>
        </w:rPr>
      </w:pPr>
      <w:ins w:id="707"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"_Toc131458034"</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 ASP.NET MVC</w:t>
        </w:r>
        <w:r>
          <w:rPr>
            <w:noProof/>
            <w:webHidden/>
          </w:rPr>
          <w:tab/>
        </w:r>
        <w:r>
          <w:rPr>
            <w:noProof/>
            <w:webHidden/>
          </w:rPr>
          <w:fldChar w:fldCharType="begin"/>
        </w:r>
        <w:r>
          <w:rPr>
            <w:noProof/>
            <w:webHidden/>
          </w:rPr>
          <w:instrText xml:space="preserve"> PAGEREF _Toc131458034 \h </w:instrText>
        </w:r>
      </w:ins>
      <w:r>
        <w:rPr>
          <w:noProof/>
          <w:webHidden/>
        </w:rPr>
      </w:r>
      <w:r>
        <w:rPr>
          <w:noProof/>
          <w:webHidden/>
        </w:rPr>
        <w:fldChar w:fldCharType="separate"/>
      </w:r>
      <w:ins w:id="708" w:author="Dong Trieu" w:date="2023-04-03T23:46:00Z">
        <w:r>
          <w:rPr>
            <w:noProof/>
            <w:webHidden/>
          </w:rPr>
          <w:t>13</w:t>
        </w:r>
        <w:r>
          <w:rPr>
            <w:noProof/>
            <w:webHidden/>
          </w:rPr>
          <w:fldChar w:fldCharType="end"/>
        </w:r>
        <w:r w:rsidRPr="006848FA">
          <w:rPr>
            <w:rStyle w:val="Hyperlink"/>
            <w:noProof/>
          </w:rPr>
          <w:fldChar w:fldCharType="end"/>
        </w:r>
      </w:ins>
    </w:p>
    <w:p w14:paraId="358F761F" w14:textId="16A1FAD8" w:rsidR="00442000" w:rsidRDefault="00442000">
      <w:pPr>
        <w:pStyle w:val="TableofFigures"/>
        <w:tabs>
          <w:tab w:val="right" w:leader="dot" w:pos="9060"/>
        </w:tabs>
        <w:rPr>
          <w:ins w:id="709" w:author="Dong Trieu" w:date="2023-04-03T23:46:00Z"/>
          <w:rFonts w:asciiTheme="minorHAnsi" w:eastAsiaTheme="minorEastAsia" w:hAnsiTheme="minorHAnsi"/>
          <w:noProof/>
          <w:sz w:val="22"/>
          <w:lang w:val="en-001" w:eastAsia="en-001"/>
        </w:rPr>
      </w:pPr>
      <w:ins w:id="710"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"_Toc131458035"</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 SQL Server</w:t>
        </w:r>
        <w:r>
          <w:rPr>
            <w:noProof/>
            <w:webHidden/>
          </w:rPr>
          <w:tab/>
        </w:r>
        <w:r>
          <w:rPr>
            <w:noProof/>
            <w:webHidden/>
          </w:rPr>
          <w:fldChar w:fldCharType="begin"/>
        </w:r>
        <w:r>
          <w:rPr>
            <w:noProof/>
            <w:webHidden/>
          </w:rPr>
          <w:instrText xml:space="preserve"> PAGEREF _Toc131458035 \h </w:instrText>
        </w:r>
      </w:ins>
      <w:r>
        <w:rPr>
          <w:noProof/>
          <w:webHidden/>
        </w:rPr>
      </w:r>
      <w:r>
        <w:rPr>
          <w:noProof/>
          <w:webHidden/>
        </w:rPr>
        <w:fldChar w:fldCharType="separate"/>
      </w:r>
      <w:ins w:id="711" w:author="Dong Trieu" w:date="2023-04-03T23:46:00Z">
        <w:r>
          <w:rPr>
            <w:noProof/>
            <w:webHidden/>
          </w:rPr>
          <w:t>14</w:t>
        </w:r>
        <w:r>
          <w:rPr>
            <w:noProof/>
            <w:webHidden/>
          </w:rPr>
          <w:fldChar w:fldCharType="end"/>
        </w:r>
        <w:r w:rsidRPr="006848FA">
          <w:rPr>
            <w:rStyle w:val="Hyperlink"/>
            <w:noProof/>
          </w:rPr>
          <w:fldChar w:fldCharType="end"/>
        </w:r>
      </w:ins>
    </w:p>
    <w:p w14:paraId="5BB35CE0" w14:textId="419C0BF2" w:rsidR="00442000" w:rsidRDefault="00442000">
      <w:pPr>
        <w:pStyle w:val="TableofFigures"/>
        <w:tabs>
          <w:tab w:val="right" w:leader="dot" w:pos="9060"/>
        </w:tabs>
        <w:rPr>
          <w:ins w:id="712" w:author="Dong Trieu" w:date="2023-04-03T23:46:00Z"/>
          <w:rFonts w:asciiTheme="minorHAnsi" w:eastAsiaTheme="minorEastAsia" w:hAnsiTheme="minorHAnsi"/>
          <w:noProof/>
          <w:sz w:val="22"/>
          <w:lang w:val="en-001" w:eastAsia="en-001"/>
        </w:rPr>
      </w:pPr>
      <w:ins w:id="713"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"_Toc131458036"</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4. Usecase Tổng quát</w:t>
        </w:r>
        <w:r>
          <w:rPr>
            <w:noProof/>
            <w:webHidden/>
          </w:rPr>
          <w:tab/>
        </w:r>
        <w:r>
          <w:rPr>
            <w:noProof/>
            <w:webHidden/>
          </w:rPr>
          <w:fldChar w:fldCharType="begin"/>
        </w:r>
        <w:r>
          <w:rPr>
            <w:noProof/>
            <w:webHidden/>
          </w:rPr>
          <w:instrText xml:space="preserve"> PAGEREF _Toc131458036 \h </w:instrText>
        </w:r>
      </w:ins>
      <w:r>
        <w:rPr>
          <w:noProof/>
          <w:webHidden/>
        </w:rPr>
      </w:r>
      <w:r>
        <w:rPr>
          <w:noProof/>
          <w:webHidden/>
        </w:rPr>
        <w:fldChar w:fldCharType="separate"/>
      </w:r>
      <w:ins w:id="714" w:author="Dong Trieu" w:date="2023-04-03T23:46:00Z">
        <w:r>
          <w:rPr>
            <w:noProof/>
            <w:webHidden/>
          </w:rPr>
          <w:t>19</w:t>
        </w:r>
        <w:r>
          <w:rPr>
            <w:noProof/>
            <w:webHidden/>
          </w:rPr>
          <w:fldChar w:fldCharType="end"/>
        </w:r>
        <w:r w:rsidRPr="006848FA">
          <w:rPr>
            <w:rStyle w:val="Hyperlink"/>
            <w:noProof/>
          </w:rPr>
          <w:fldChar w:fldCharType="end"/>
        </w:r>
      </w:ins>
    </w:p>
    <w:p w14:paraId="0AFEE082" w14:textId="2FE55F8E" w:rsidR="00442000" w:rsidRDefault="00442000">
      <w:pPr>
        <w:pStyle w:val="TableofFigures"/>
        <w:tabs>
          <w:tab w:val="right" w:leader="dot" w:pos="9060"/>
        </w:tabs>
        <w:rPr>
          <w:ins w:id="715" w:author="Dong Trieu" w:date="2023-04-03T23:46:00Z"/>
          <w:rFonts w:asciiTheme="minorHAnsi" w:eastAsiaTheme="minorEastAsia" w:hAnsiTheme="minorHAnsi"/>
          <w:noProof/>
          <w:sz w:val="22"/>
          <w:lang w:val="en-001" w:eastAsia="en-001"/>
        </w:rPr>
      </w:pPr>
      <w:ins w:id="716"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"_Toc131458037"</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5. Usecase đăng ký, đăng nhập</w:t>
        </w:r>
        <w:r>
          <w:rPr>
            <w:noProof/>
            <w:webHidden/>
          </w:rPr>
          <w:tab/>
        </w:r>
        <w:r>
          <w:rPr>
            <w:noProof/>
            <w:webHidden/>
          </w:rPr>
          <w:fldChar w:fldCharType="begin"/>
        </w:r>
        <w:r>
          <w:rPr>
            <w:noProof/>
            <w:webHidden/>
          </w:rPr>
          <w:instrText xml:space="preserve"> PAGEREF _Toc131458037 \h </w:instrText>
        </w:r>
      </w:ins>
      <w:r>
        <w:rPr>
          <w:noProof/>
          <w:webHidden/>
        </w:rPr>
      </w:r>
      <w:r>
        <w:rPr>
          <w:noProof/>
          <w:webHidden/>
        </w:rPr>
        <w:fldChar w:fldCharType="separate"/>
      </w:r>
      <w:ins w:id="717" w:author="Dong Trieu" w:date="2023-04-03T23:46:00Z">
        <w:r>
          <w:rPr>
            <w:noProof/>
            <w:webHidden/>
          </w:rPr>
          <w:t>19</w:t>
        </w:r>
        <w:r>
          <w:rPr>
            <w:noProof/>
            <w:webHidden/>
          </w:rPr>
          <w:fldChar w:fldCharType="end"/>
        </w:r>
        <w:r w:rsidRPr="006848FA">
          <w:rPr>
            <w:rStyle w:val="Hyperlink"/>
            <w:noProof/>
          </w:rPr>
          <w:fldChar w:fldCharType="end"/>
        </w:r>
      </w:ins>
    </w:p>
    <w:p w14:paraId="6EF79A9D" w14:textId="3798FCFF" w:rsidR="00442000" w:rsidRDefault="00442000">
      <w:pPr>
        <w:pStyle w:val="TableofFigures"/>
        <w:tabs>
          <w:tab w:val="right" w:leader="dot" w:pos="9060"/>
        </w:tabs>
        <w:rPr>
          <w:ins w:id="718" w:author="Dong Trieu" w:date="2023-04-03T23:46:00Z"/>
          <w:rFonts w:asciiTheme="minorHAnsi" w:eastAsiaTheme="minorEastAsia" w:hAnsiTheme="minorHAnsi"/>
          <w:noProof/>
          <w:sz w:val="22"/>
          <w:lang w:val="en-001" w:eastAsia="en-001"/>
        </w:rPr>
      </w:pPr>
      <w:ins w:id="719"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"_Toc131458038"</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6. Usecase đặt hàng mua hàng</w:t>
        </w:r>
        <w:r>
          <w:rPr>
            <w:noProof/>
            <w:webHidden/>
          </w:rPr>
          <w:tab/>
        </w:r>
        <w:r>
          <w:rPr>
            <w:noProof/>
            <w:webHidden/>
          </w:rPr>
          <w:fldChar w:fldCharType="begin"/>
        </w:r>
        <w:r>
          <w:rPr>
            <w:noProof/>
            <w:webHidden/>
          </w:rPr>
          <w:instrText xml:space="preserve"> PAGEREF _Toc131458038 \h </w:instrText>
        </w:r>
      </w:ins>
      <w:r>
        <w:rPr>
          <w:noProof/>
          <w:webHidden/>
        </w:rPr>
      </w:r>
      <w:r>
        <w:rPr>
          <w:noProof/>
          <w:webHidden/>
        </w:rPr>
        <w:fldChar w:fldCharType="separate"/>
      </w:r>
      <w:ins w:id="720" w:author="Dong Trieu" w:date="2023-04-03T23:46:00Z">
        <w:r>
          <w:rPr>
            <w:noProof/>
            <w:webHidden/>
          </w:rPr>
          <w:t>20</w:t>
        </w:r>
        <w:r>
          <w:rPr>
            <w:noProof/>
            <w:webHidden/>
          </w:rPr>
          <w:fldChar w:fldCharType="end"/>
        </w:r>
        <w:r w:rsidRPr="006848FA">
          <w:rPr>
            <w:rStyle w:val="Hyperlink"/>
            <w:noProof/>
          </w:rPr>
          <w:fldChar w:fldCharType="end"/>
        </w:r>
      </w:ins>
    </w:p>
    <w:p w14:paraId="2BF36C80" w14:textId="5B2DD171" w:rsidR="00442000" w:rsidRDefault="00442000">
      <w:pPr>
        <w:pStyle w:val="TableofFigures"/>
        <w:tabs>
          <w:tab w:val="right" w:leader="dot" w:pos="9060"/>
        </w:tabs>
        <w:rPr>
          <w:ins w:id="721" w:author="Dong Trieu" w:date="2023-04-03T23:46:00Z"/>
          <w:rFonts w:asciiTheme="minorHAnsi" w:eastAsiaTheme="minorEastAsia" w:hAnsiTheme="minorHAnsi"/>
          <w:noProof/>
          <w:sz w:val="22"/>
          <w:lang w:val="en-001" w:eastAsia="en-001"/>
        </w:rPr>
      </w:pPr>
      <w:ins w:id="722"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"_Toc131458039"</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7. Usecase Quản lý hóa đơn</w:t>
        </w:r>
        <w:r>
          <w:rPr>
            <w:noProof/>
            <w:webHidden/>
          </w:rPr>
          <w:tab/>
        </w:r>
        <w:r>
          <w:rPr>
            <w:noProof/>
            <w:webHidden/>
          </w:rPr>
          <w:fldChar w:fldCharType="begin"/>
        </w:r>
        <w:r>
          <w:rPr>
            <w:noProof/>
            <w:webHidden/>
          </w:rPr>
          <w:instrText xml:space="preserve"> PAGEREF _Toc131458039 \h </w:instrText>
        </w:r>
      </w:ins>
      <w:r>
        <w:rPr>
          <w:noProof/>
          <w:webHidden/>
        </w:rPr>
      </w:r>
      <w:r>
        <w:rPr>
          <w:noProof/>
          <w:webHidden/>
        </w:rPr>
        <w:fldChar w:fldCharType="separate"/>
      </w:r>
      <w:ins w:id="723" w:author="Dong Trieu" w:date="2023-04-03T23:46:00Z">
        <w:r>
          <w:rPr>
            <w:noProof/>
            <w:webHidden/>
          </w:rPr>
          <w:t>20</w:t>
        </w:r>
        <w:r>
          <w:rPr>
            <w:noProof/>
            <w:webHidden/>
          </w:rPr>
          <w:fldChar w:fldCharType="end"/>
        </w:r>
        <w:r w:rsidRPr="006848FA">
          <w:rPr>
            <w:rStyle w:val="Hyperlink"/>
            <w:noProof/>
          </w:rPr>
          <w:fldChar w:fldCharType="end"/>
        </w:r>
      </w:ins>
    </w:p>
    <w:p w14:paraId="349640E5" w14:textId="74B49A0A" w:rsidR="00442000" w:rsidRDefault="00442000">
      <w:pPr>
        <w:pStyle w:val="TableofFigures"/>
        <w:tabs>
          <w:tab w:val="right" w:leader="dot" w:pos="9060"/>
        </w:tabs>
        <w:rPr>
          <w:ins w:id="724" w:author="Dong Trieu" w:date="2023-04-03T23:46:00Z"/>
          <w:rFonts w:asciiTheme="minorHAnsi" w:eastAsiaTheme="minorEastAsia" w:hAnsiTheme="minorHAnsi"/>
          <w:noProof/>
          <w:sz w:val="22"/>
          <w:lang w:val="en-001" w:eastAsia="en-001"/>
        </w:rPr>
      </w:pPr>
      <w:ins w:id="725"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"_Toc131458040"</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8. Usecase Quản lý nhập hàng</w:t>
        </w:r>
        <w:r>
          <w:rPr>
            <w:noProof/>
            <w:webHidden/>
          </w:rPr>
          <w:tab/>
        </w:r>
        <w:r>
          <w:rPr>
            <w:noProof/>
            <w:webHidden/>
          </w:rPr>
          <w:fldChar w:fldCharType="begin"/>
        </w:r>
        <w:r>
          <w:rPr>
            <w:noProof/>
            <w:webHidden/>
          </w:rPr>
          <w:instrText xml:space="preserve"> PAGEREF _Toc131458040 \h </w:instrText>
        </w:r>
      </w:ins>
      <w:r>
        <w:rPr>
          <w:noProof/>
          <w:webHidden/>
        </w:rPr>
      </w:r>
      <w:r>
        <w:rPr>
          <w:noProof/>
          <w:webHidden/>
        </w:rPr>
        <w:fldChar w:fldCharType="separate"/>
      </w:r>
      <w:ins w:id="726" w:author="Dong Trieu" w:date="2023-04-03T23:46:00Z">
        <w:r>
          <w:rPr>
            <w:noProof/>
            <w:webHidden/>
          </w:rPr>
          <w:t>21</w:t>
        </w:r>
        <w:r>
          <w:rPr>
            <w:noProof/>
            <w:webHidden/>
          </w:rPr>
          <w:fldChar w:fldCharType="end"/>
        </w:r>
        <w:r w:rsidRPr="006848FA">
          <w:rPr>
            <w:rStyle w:val="Hyperlink"/>
            <w:noProof/>
          </w:rPr>
          <w:fldChar w:fldCharType="end"/>
        </w:r>
      </w:ins>
    </w:p>
    <w:p w14:paraId="0344553B" w14:textId="580D7306" w:rsidR="00442000" w:rsidRDefault="00442000">
      <w:pPr>
        <w:pStyle w:val="TableofFigures"/>
        <w:tabs>
          <w:tab w:val="right" w:leader="dot" w:pos="9060"/>
        </w:tabs>
        <w:rPr>
          <w:ins w:id="727" w:author="Dong Trieu" w:date="2023-04-03T23:46:00Z"/>
          <w:rFonts w:asciiTheme="minorHAnsi" w:eastAsiaTheme="minorEastAsia" w:hAnsiTheme="minorHAnsi"/>
          <w:noProof/>
          <w:sz w:val="22"/>
          <w:lang w:val="en-001" w:eastAsia="en-001"/>
        </w:rPr>
      </w:pPr>
      <w:ins w:id="728"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"_Toc131458041"</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9. Usecase Quản lý sản phẩm</w:t>
        </w:r>
        <w:r>
          <w:rPr>
            <w:noProof/>
            <w:webHidden/>
          </w:rPr>
          <w:tab/>
        </w:r>
        <w:r>
          <w:rPr>
            <w:noProof/>
            <w:webHidden/>
          </w:rPr>
          <w:fldChar w:fldCharType="begin"/>
        </w:r>
        <w:r>
          <w:rPr>
            <w:noProof/>
            <w:webHidden/>
          </w:rPr>
          <w:instrText xml:space="preserve"> PAGEREF _Toc131458041 \h </w:instrText>
        </w:r>
      </w:ins>
      <w:r>
        <w:rPr>
          <w:noProof/>
          <w:webHidden/>
        </w:rPr>
      </w:r>
      <w:r>
        <w:rPr>
          <w:noProof/>
          <w:webHidden/>
        </w:rPr>
        <w:fldChar w:fldCharType="separate"/>
      </w:r>
      <w:ins w:id="729" w:author="Dong Trieu" w:date="2023-04-03T23:46:00Z">
        <w:r>
          <w:rPr>
            <w:noProof/>
            <w:webHidden/>
          </w:rPr>
          <w:t>21</w:t>
        </w:r>
        <w:r>
          <w:rPr>
            <w:noProof/>
            <w:webHidden/>
          </w:rPr>
          <w:fldChar w:fldCharType="end"/>
        </w:r>
        <w:r w:rsidRPr="006848FA">
          <w:rPr>
            <w:rStyle w:val="Hyperlink"/>
            <w:noProof/>
          </w:rPr>
          <w:fldChar w:fldCharType="end"/>
        </w:r>
      </w:ins>
    </w:p>
    <w:p w14:paraId="6F866936" w14:textId="2CD8EBBD" w:rsidR="00442000" w:rsidRDefault="00442000">
      <w:pPr>
        <w:pStyle w:val="TableofFigures"/>
        <w:tabs>
          <w:tab w:val="right" w:leader="dot" w:pos="9060"/>
        </w:tabs>
        <w:rPr>
          <w:ins w:id="730" w:author="Dong Trieu" w:date="2023-04-03T23:46:00Z"/>
          <w:rFonts w:asciiTheme="minorHAnsi" w:eastAsiaTheme="minorEastAsia" w:hAnsiTheme="minorHAnsi"/>
          <w:noProof/>
          <w:sz w:val="22"/>
          <w:lang w:val="en-001" w:eastAsia="en-001"/>
        </w:rPr>
      </w:pPr>
      <w:ins w:id="731"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"_Toc131458042"</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10. Usecase Quản lý thông tin Khách Hàng</w:t>
        </w:r>
        <w:r>
          <w:rPr>
            <w:noProof/>
            <w:webHidden/>
          </w:rPr>
          <w:tab/>
        </w:r>
        <w:r>
          <w:rPr>
            <w:noProof/>
            <w:webHidden/>
          </w:rPr>
          <w:fldChar w:fldCharType="begin"/>
        </w:r>
        <w:r>
          <w:rPr>
            <w:noProof/>
            <w:webHidden/>
          </w:rPr>
          <w:instrText xml:space="preserve"> PAGEREF _Toc131458042 \h </w:instrText>
        </w:r>
      </w:ins>
      <w:r>
        <w:rPr>
          <w:noProof/>
          <w:webHidden/>
        </w:rPr>
      </w:r>
      <w:r>
        <w:rPr>
          <w:noProof/>
          <w:webHidden/>
        </w:rPr>
        <w:fldChar w:fldCharType="separate"/>
      </w:r>
      <w:ins w:id="732" w:author="Dong Trieu" w:date="2023-04-03T23:46:00Z">
        <w:r>
          <w:rPr>
            <w:noProof/>
            <w:webHidden/>
          </w:rPr>
          <w:t>22</w:t>
        </w:r>
        <w:r>
          <w:rPr>
            <w:noProof/>
            <w:webHidden/>
          </w:rPr>
          <w:fldChar w:fldCharType="end"/>
        </w:r>
        <w:r w:rsidRPr="006848FA">
          <w:rPr>
            <w:rStyle w:val="Hyperlink"/>
            <w:noProof/>
          </w:rPr>
          <w:fldChar w:fldCharType="end"/>
        </w:r>
      </w:ins>
    </w:p>
    <w:p w14:paraId="127F1FFA" w14:textId="1A7757BA" w:rsidR="00442000" w:rsidRDefault="00442000">
      <w:pPr>
        <w:pStyle w:val="TableofFigures"/>
        <w:tabs>
          <w:tab w:val="right" w:leader="dot" w:pos="9060"/>
        </w:tabs>
        <w:rPr>
          <w:ins w:id="733" w:author="Dong Trieu" w:date="2023-04-03T23:46:00Z"/>
          <w:rFonts w:asciiTheme="minorHAnsi" w:eastAsiaTheme="minorEastAsia" w:hAnsiTheme="minorHAnsi"/>
          <w:noProof/>
          <w:sz w:val="22"/>
          <w:lang w:val="en-001" w:eastAsia="en-001"/>
        </w:rPr>
      </w:pPr>
      <w:ins w:id="734"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"_Toc131458043"</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11. Class diagram</w:t>
        </w:r>
        <w:r>
          <w:rPr>
            <w:noProof/>
            <w:webHidden/>
          </w:rPr>
          <w:tab/>
        </w:r>
        <w:r>
          <w:rPr>
            <w:noProof/>
            <w:webHidden/>
          </w:rPr>
          <w:fldChar w:fldCharType="begin"/>
        </w:r>
        <w:r>
          <w:rPr>
            <w:noProof/>
            <w:webHidden/>
          </w:rPr>
          <w:instrText xml:space="preserve"> PAGEREF _Toc131458043 \h </w:instrText>
        </w:r>
      </w:ins>
      <w:r>
        <w:rPr>
          <w:noProof/>
          <w:webHidden/>
        </w:rPr>
      </w:r>
      <w:r>
        <w:rPr>
          <w:noProof/>
          <w:webHidden/>
        </w:rPr>
        <w:fldChar w:fldCharType="separate"/>
      </w:r>
      <w:ins w:id="735" w:author="Dong Trieu" w:date="2023-04-03T23:46:00Z">
        <w:r>
          <w:rPr>
            <w:noProof/>
            <w:webHidden/>
          </w:rPr>
          <w:t>23</w:t>
        </w:r>
        <w:r>
          <w:rPr>
            <w:noProof/>
            <w:webHidden/>
          </w:rPr>
          <w:fldChar w:fldCharType="end"/>
        </w:r>
        <w:r w:rsidRPr="006848FA">
          <w:rPr>
            <w:rStyle w:val="Hyperlink"/>
            <w:noProof/>
          </w:rPr>
          <w:fldChar w:fldCharType="end"/>
        </w:r>
      </w:ins>
    </w:p>
    <w:p w14:paraId="31FA7ED5" w14:textId="589E9F38" w:rsidR="00442000" w:rsidRDefault="00442000">
      <w:pPr>
        <w:pStyle w:val="TableofFigures"/>
        <w:tabs>
          <w:tab w:val="right" w:leader="dot" w:pos="9060"/>
        </w:tabs>
        <w:rPr>
          <w:ins w:id="736" w:author="Dong Trieu" w:date="2023-04-03T23:46:00Z"/>
          <w:rFonts w:asciiTheme="minorHAnsi" w:eastAsiaTheme="minorEastAsia" w:hAnsiTheme="minorHAnsi"/>
          <w:noProof/>
          <w:sz w:val="22"/>
          <w:lang w:val="en-001" w:eastAsia="en-001"/>
        </w:rPr>
      </w:pPr>
      <w:ins w:id="737"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"_Toc131458044"</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12. Sequence đăng nhập Facebook</w:t>
        </w:r>
        <w:r>
          <w:rPr>
            <w:noProof/>
            <w:webHidden/>
          </w:rPr>
          <w:tab/>
        </w:r>
        <w:r>
          <w:rPr>
            <w:noProof/>
            <w:webHidden/>
          </w:rPr>
          <w:fldChar w:fldCharType="begin"/>
        </w:r>
        <w:r>
          <w:rPr>
            <w:noProof/>
            <w:webHidden/>
          </w:rPr>
          <w:instrText xml:space="preserve"> PAGEREF _Toc131458044 \h </w:instrText>
        </w:r>
      </w:ins>
      <w:r>
        <w:rPr>
          <w:noProof/>
          <w:webHidden/>
        </w:rPr>
      </w:r>
      <w:r>
        <w:rPr>
          <w:noProof/>
          <w:webHidden/>
        </w:rPr>
        <w:fldChar w:fldCharType="separate"/>
      </w:r>
      <w:ins w:id="738" w:author="Dong Trieu" w:date="2023-04-03T23:46:00Z">
        <w:r>
          <w:rPr>
            <w:noProof/>
            <w:webHidden/>
          </w:rPr>
          <w:t>24</w:t>
        </w:r>
        <w:r>
          <w:rPr>
            <w:noProof/>
            <w:webHidden/>
          </w:rPr>
          <w:fldChar w:fldCharType="end"/>
        </w:r>
        <w:r w:rsidRPr="006848FA">
          <w:rPr>
            <w:rStyle w:val="Hyperlink"/>
            <w:noProof/>
          </w:rPr>
          <w:fldChar w:fldCharType="end"/>
        </w:r>
      </w:ins>
    </w:p>
    <w:p w14:paraId="71E07004" w14:textId="5684DE0D" w:rsidR="00442000" w:rsidRDefault="00442000">
      <w:pPr>
        <w:pStyle w:val="TableofFigures"/>
        <w:tabs>
          <w:tab w:val="right" w:leader="dot" w:pos="9060"/>
        </w:tabs>
        <w:rPr>
          <w:ins w:id="739" w:author="Dong Trieu" w:date="2023-04-03T23:46:00Z"/>
          <w:rFonts w:asciiTheme="minorHAnsi" w:eastAsiaTheme="minorEastAsia" w:hAnsiTheme="minorHAnsi"/>
          <w:noProof/>
          <w:sz w:val="22"/>
          <w:lang w:val="en-001" w:eastAsia="en-001"/>
        </w:rPr>
      </w:pPr>
      <w:ins w:id="740"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"_Toc131458045"</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13. Sequence đăng nhập</w:t>
        </w:r>
        <w:r>
          <w:rPr>
            <w:noProof/>
            <w:webHidden/>
          </w:rPr>
          <w:tab/>
        </w:r>
        <w:r>
          <w:rPr>
            <w:noProof/>
            <w:webHidden/>
          </w:rPr>
          <w:fldChar w:fldCharType="begin"/>
        </w:r>
        <w:r>
          <w:rPr>
            <w:noProof/>
            <w:webHidden/>
          </w:rPr>
          <w:instrText xml:space="preserve"> PAGEREF _Toc131458045 \h </w:instrText>
        </w:r>
      </w:ins>
      <w:r>
        <w:rPr>
          <w:noProof/>
          <w:webHidden/>
        </w:rPr>
      </w:r>
      <w:r>
        <w:rPr>
          <w:noProof/>
          <w:webHidden/>
        </w:rPr>
        <w:fldChar w:fldCharType="separate"/>
      </w:r>
      <w:ins w:id="741" w:author="Dong Trieu" w:date="2023-04-03T23:46:00Z">
        <w:r>
          <w:rPr>
            <w:noProof/>
            <w:webHidden/>
          </w:rPr>
          <w:t>24</w:t>
        </w:r>
        <w:r>
          <w:rPr>
            <w:noProof/>
            <w:webHidden/>
          </w:rPr>
          <w:fldChar w:fldCharType="end"/>
        </w:r>
        <w:r w:rsidRPr="006848FA">
          <w:rPr>
            <w:rStyle w:val="Hyperlink"/>
            <w:noProof/>
          </w:rPr>
          <w:fldChar w:fldCharType="end"/>
        </w:r>
      </w:ins>
    </w:p>
    <w:p w14:paraId="4A3643F6" w14:textId="3779BB87" w:rsidR="00442000" w:rsidRDefault="00442000">
      <w:pPr>
        <w:pStyle w:val="TableofFigures"/>
        <w:tabs>
          <w:tab w:val="right" w:leader="dot" w:pos="9060"/>
        </w:tabs>
        <w:rPr>
          <w:ins w:id="742" w:author="Dong Trieu" w:date="2023-04-03T23:46:00Z"/>
          <w:rFonts w:asciiTheme="minorHAnsi" w:eastAsiaTheme="minorEastAsia" w:hAnsiTheme="minorHAnsi"/>
          <w:noProof/>
          <w:sz w:val="22"/>
          <w:lang w:val="en-001" w:eastAsia="en-001"/>
        </w:rPr>
      </w:pPr>
      <w:ins w:id="743"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"_Toc131458046"</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14. Sequence Kiểm tra địa chỉ khi đặt hàng</w:t>
        </w:r>
        <w:r>
          <w:rPr>
            <w:noProof/>
            <w:webHidden/>
          </w:rPr>
          <w:tab/>
        </w:r>
        <w:r>
          <w:rPr>
            <w:noProof/>
            <w:webHidden/>
          </w:rPr>
          <w:fldChar w:fldCharType="begin"/>
        </w:r>
        <w:r>
          <w:rPr>
            <w:noProof/>
            <w:webHidden/>
          </w:rPr>
          <w:instrText xml:space="preserve"> PAGEREF _Toc131458046 \h </w:instrText>
        </w:r>
      </w:ins>
      <w:r>
        <w:rPr>
          <w:noProof/>
          <w:webHidden/>
        </w:rPr>
      </w:r>
      <w:r>
        <w:rPr>
          <w:noProof/>
          <w:webHidden/>
        </w:rPr>
        <w:fldChar w:fldCharType="separate"/>
      </w:r>
      <w:ins w:id="744" w:author="Dong Trieu" w:date="2023-04-03T23:46:00Z">
        <w:r>
          <w:rPr>
            <w:noProof/>
            <w:webHidden/>
          </w:rPr>
          <w:t>25</w:t>
        </w:r>
        <w:r>
          <w:rPr>
            <w:noProof/>
            <w:webHidden/>
          </w:rPr>
          <w:fldChar w:fldCharType="end"/>
        </w:r>
        <w:r w:rsidRPr="006848FA">
          <w:rPr>
            <w:rStyle w:val="Hyperlink"/>
            <w:noProof/>
          </w:rPr>
          <w:fldChar w:fldCharType="end"/>
        </w:r>
      </w:ins>
    </w:p>
    <w:p w14:paraId="1EDA0D9C" w14:textId="7A9BE5D6" w:rsidR="00442000" w:rsidRDefault="00442000">
      <w:pPr>
        <w:pStyle w:val="TableofFigures"/>
        <w:tabs>
          <w:tab w:val="right" w:leader="dot" w:pos="9060"/>
        </w:tabs>
        <w:rPr>
          <w:ins w:id="745" w:author="Dong Trieu" w:date="2023-04-03T23:46:00Z"/>
          <w:rFonts w:asciiTheme="minorHAnsi" w:eastAsiaTheme="minorEastAsia" w:hAnsiTheme="minorHAnsi"/>
          <w:noProof/>
          <w:sz w:val="22"/>
          <w:lang w:val="en-001" w:eastAsia="en-001"/>
        </w:rPr>
      </w:pPr>
      <w:ins w:id="746"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"_Toc131458047"</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15. Sequence quên mật khẩu</w:t>
        </w:r>
        <w:r>
          <w:rPr>
            <w:noProof/>
            <w:webHidden/>
          </w:rPr>
          <w:tab/>
        </w:r>
        <w:r>
          <w:rPr>
            <w:noProof/>
            <w:webHidden/>
          </w:rPr>
          <w:fldChar w:fldCharType="begin"/>
        </w:r>
        <w:r>
          <w:rPr>
            <w:noProof/>
            <w:webHidden/>
          </w:rPr>
          <w:instrText xml:space="preserve"> PAGEREF _Toc131458047 \h </w:instrText>
        </w:r>
      </w:ins>
      <w:r>
        <w:rPr>
          <w:noProof/>
          <w:webHidden/>
        </w:rPr>
      </w:r>
      <w:r>
        <w:rPr>
          <w:noProof/>
          <w:webHidden/>
        </w:rPr>
        <w:fldChar w:fldCharType="separate"/>
      </w:r>
      <w:ins w:id="747" w:author="Dong Trieu" w:date="2023-04-03T23:46:00Z">
        <w:r>
          <w:rPr>
            <w:noProof/>
            <w:webHidden/>
          </w:rPr>
          <w:t>26</w:t>
        </w:r>
        <w:r>
          <w:rPr>
            <w:noProof/>
            <w:webHidden/>
          </w:rPr>
          <w:fldChar w:fldCharType="end"/>
        </w:r>
        <w:r w:rsidRPr="006848FA">
          <w:rPr>
            <w:rStyle w:val="Hyperlink"/>
            <w:noProof/>
          </w:rPr>
          <w:fldChar w:fldCharType="end"/>
        </w:r>
      </w:ins>
    </w:p>
    <w:p w14:paraId="2E48D9F6" w14:textId="63A1D5D2" w:rsidR="00442000" w:rsidRDefault="00442000">
      <w:pPr>
        <w:pStyle w:val="TableofFigures"/>
        <w:tabs>
          <w:tab w:val="right" w:leader="dot" w:pos="9060"/>
        </w:tabs>
        <w:rPr>
          <w:ins w:id="748" w:author="Dong Trieu" w:date="2023-04-03T23:46:00Z"/>
          <w:rFonts w:asciiTheme="minorHAnsi" w:eastAsiaTheme="minorEastAsia" w:hAnsiTheme="minorHAnsi"/>
          <w:noProof/>
          <w:sz w:val="22"/>
          <w:lang w:val="en-001" w:eastAsia="en-001"/>
        </w:rPr>
      </w:pPr>
      <w:ins w:id="749"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"_Toc131458048"</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16. Sequence Sửa sản phẩm</w:t>
        </w:r>
        <w:r>
          <w:rPr>
            <w:noProof/>
            <w:webHidden/>
          </w:rPr>
          <w:tab/>
        </w:r>
        <w:r>
          <w:rPr>
            <w:noProof/>
            <w:webHidden/>
          </w:rPr>
          <w:fldChar w:fldCharType="begin"/>
        </w:r>
        <w:r>
          <w:rPr>
            <w:noProof/>
            <w:webHidden/>
          </w:rPr>
          <w:instrText xml:space="preserve"> PAGEREF _Toc131458048 \h </w:instrText>
        </w:r>
      </w:ins>
      <w:r>
        <w:rPr>
          <w:noProof/>
          <w:webHidden/>
        </w:rPr>
      </w:r>
      <w:r>
        <w:rPr>
          <w:noProof/>
          <w:webHidden/>
        </w:rPr>
        <w:fldChar w:fldCharType="separate"/>
      </w:r>
      <w:ins w:id="750" w:author="Dong Trieu" w:date="2023-04-03T23:46:00Z">
        <w:r>
          <w:rPr>
            <w:noProof/>
            <w:webHidden/>
          </w:rPr>
          <w:t>27</w:t>
        </w:r>
        <w:r>
          <w:rPr>
            <w:noProof/>
            <w:webHidden/>
          </w:rPr>
          <w:fldChar w:fldCharType="end"/>
        </w:r>
        <w:r w:rsidRPr="006848FA">
          <w:rPr>
            <w:rStyle w:val="Hyperlink"/>
            <w:noProof/>
          </w:rPr>
          <w:fldChar w:fldCharType="end"/>
        </w:r>
      </w:ins>
    </w:p>
    <w:p w14:paraId="3BDE865D" w14:textId="2A246A1A" w:rsidR="00442000" w:rsidRDefault="00442000">
      <w:pPr>
        <w:pStyle w:val="TableofFigures"/>
        <w:tabs>
          <w:tab w:val="right" w:leader="dot" w:pos="9060"/>
        </w:tabs>
        <w:rPr>
          <w:ins w:id="751" w:author="Dong Trieu" w:date="2023-04-03T23:46:00Z"/>
          <w:rFonts w:asciiTheme="minorHAnsi" w:eastAsiaTheme="minorEastAsia" w:hAnsiTheme="minorHAnsi"/>
          <w:noProof/>
          <w:sz w:val="22"/>
          <w:lang w:val="en-001" w:eastAsia="en-001"/>
        </w:rPr>
      </w:pPr>
      <w:ins w:id="752"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"_Toc131458049"</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17. Sequence Thêm sản phẩm</w:t>
        </w:r>
        <w:r>
          <w:rPr>
            <w:noProof/>
            <w:webHidden/>
          </w:rPr>
          <w:tab/>
        </w:r>
        <w:r>
          <w:rPr>
            <w:noProof/>
            <w:webHidden/>
          </w:rPr>
          <w:fldChar w:fldCharType="begin"/>
        </w:r>
        <w:r>
          <w:rPr>
            <w:noProof/>
            <w:webHidden/>
          </w:rPr>
          <w:instrText xml:space="preserve"> PAGEREF _Toc131458049 \h </w:instrText>
        </w:r>
      </w:ins>
      <w:r>
        <w:rPr>
          <w:noProof/>
          <w:webHidden/>
        </w:rPr>
      </w:r>
      <w:r>
        <w:rPr>
          <w:noProof/>
          <w:webHidden/>
        </w:rPr>
        <w:fldChar w:fldCharType="separate"/>
      </w:r>
      <w:ins w:id="753" w:author="Dong Trieu" w:date="2023-04-03T23:46:00Z">
        <w:r>
          <w:rPr>
            <w:noProof/>
            <w:webHidden/>
          </w:rPr>
          <w:t>28</w:t>
        </w:r>
        <w:r>
          <w:rPr>
            <w:noProof/>
            <w:webHidden/>
          </w:rPr>
          <w:fldChar w:fldCharType="end"/>
        </w:r>
        <w:r w:rsidRPr="006848FA">
          <w:rPr>
            <w:rStyle w:val="Hyperlink"/>
            <w:noProof/>
          </w:rPr>
          <w:fldChar w:fldCharType="end"/>
        </w:r>
      </w:ins>
    </w:p>
    <w:p w14:paraId="62D56903" w14:textId="5976ECEC" w:rsidR="00442000" w:rsidRDefault="00442000">
      <w:pPr>
        <w:pStyle w:val="TableofFigures"/>
        <w:tabs>
          <w:tab w:val="right" w:leader="dot" w:pos="9060"/>
        </w:tabs>
        <w:rPr>
          <w:ins w:id="754" w:author="Dong Trieu" w:date="2023-04-03T23:46:00Z"/>
          <w:rFonts w:asciiTheme="minorHAnsi" w:eastAsiaTheme="minorEastAsia" w:hAnsiTheme="minorHAnsi"/>
          <w:noProof/>
          <w:sz w:val="22"/>
          <w:lang w:val="en-001" w:eastAsia="en-001"/>
        </w:rPr>
      </w:pPr>
      <w:ins w:id="755"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"_Toc131458050"</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18. Sequence Xóa sản phẩm</w:t>
        </w:r>
        <w:r>
          <w:rPr>
            <w:noProof/>
            <w:webHidden/>
          </w:rPr>
          <w:tab/>
        </w:r>
        <w:r>
          <w:rPr>
            <w:noProof/>
            <w:webHidden/>
          </w:rPr>
          <w:fldChar w:fldCharType="begin"/>
        </w:r>
        <w:r>
          <w:rPr>
            <w:noProof/>
            <w:webHidden/>
          </w:rPr>
          <w:instrText xml:space="preserve"> PAGEREF _Toc131458050 \h </w:instrText>
        </w:r>
      </w:ins>
      <w:r>
        <w:rPr>
          <w:noProof/>
          <w:webHidden/>
        </w:rPr>
      </w:r>
      <w:r>
        <w:rPr>
          <w:noProof/>
          <w:webHidden/>
        </w:rPr>
        <w:fldChar w:fldCharType="separate"/>
      </w:r>
      <w:ins w:id="756" w:author="Dong Trieu" w:date="2023-04-03T23:46:00Z">
        <w:r>
          <w:rPr>
            <w:noProof/>
            <w:webHidden/>
          </w:rPr>
          <w:t>28</w:t>
        </w:r>
        <w:r>
          <w:rPr>
            <w:noProof/>
            <w:webHidden/>
          </w:rPr>
          <w:fldChar w:fldCharType="end"/>
        </w:r>
        <w:r w:rsidRPr="006848FA">
          <w:rPr>
            <w:rStyle w:val="Hyperlink"/>
            <w:noProof/>
          </w:rPr>
          <w:fldChar w:fldCharType="end"/>
        </w:r>
      </w:ins>
    </w:p>
    <w:p w14:paraId="302A8004" w14:textId="621A6B9E" w:rsidR="00442000" w:rsidRDefault="00442000">
      <w:pPr>
        <w:pStyle w:val="TableofFigures"/>
        <w:tabs>
          <w:tab w:val="right" w:leader="dot" w:pos="9060"/>
        </w:tabs>
        <w:rPr>
          <w:ins w:id="757" w:author="Dong Trieu" w:date="2023-04-03T23:46:00Z"/>
          <w:rFonts w:asciiTheme="minorHAnsi" w:eastAsiaTheme="minorEastAsia" w:hAnsiTheme="minorHAnsi"/>
          <w:noProof/>
          <w:sz w:val="22"/>
          <w:lang w:val="en-001" w:eastAsia="en-001"/>
        </w:rPr>
      </w:pPr>
      <w:ins w:id="758"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"_Toc131458051"</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19. Activity Đăng nhập</w:t>
        </w:r>
        <w:r>
          <w:rPr>
            <w:noProof/>
            <w:webHidden/>
          </w:rPr>
          <w:tab/>
        </w:r>
        <w:r>
          <w:rPr>
            <w:noProof/>
            <w:webHidden/>
          </w:rPr>
          <w:fldChar w:fldCharType="begin"/>
        </w:r>
        <w:r>
          <w:rPr>
            <w:noProof/>
            <w:webHidden/>
          </w:rPr>
          <w:instrText xml:space="preserve"> PAGEREF _Toc131458051 \h </w:instrText>
        </w:r>
      </w:ins>
      <w:r>
        <w:rPr>
          <w:noProof/>
          <w:webHidden/>
        </w:rPr>
      </w:r>
      <w:r>
        <w:rPr>
          <w:noProof/>
          <w:webHidden/>
        </w:rPr>
        <w:fldChar w:fldCharType="separate"/>
      </w:r>
      <w:ins w:id="759" w:author="Dong Trieu" w:date="2023-04-03T23:46:00Z">
        <w:r>
          <w:rPr>
            <w:noProof/>
            <w:webHidden/>
          </w:rPr>
          <w:t>29</w:t>
        </w:r>
        <w:r>
          <w:rPr>
            <w:noProof/>
            <w:webHidden/>
          </w:rPr>
          <w:fldChar w:fldCharType="end"/>
        </w:r>
        <w:r w:rsidRPr="006848FA">
          <w:rPr>
            <w:rStyle w:val="Hyperlink"/>
            <w:noProof/>
          </w:rPr>
          <w:fldChar w:fldCharType="end"/>
        </w:r>
      </w:ins>
    </w:p>
    <w:p w14:paraId="697DF0D1" w14:textId="41309807" w:rsidR="00442000" w:rsidRDefault="00442000">
      <w:pPr>
        <w:pStyle w:val="TableofFigures"/>
        <w:tabs>
          <w:tab w:val="right" w:leader="dot" w:pos="9060"/>
        </w:tabs>
        <w:rPr>
          <w:ins w:id="760" w:author="Dong Trieu" w:date="2023-04-03T23:46:00Z"/>
          <w:rFonts w:asciiTheme="minorHAnsi" w:eastAsiaTheme="minorEastAsia" w:hAnsiTheme="minorHAnsi"/>
          <w:noProof/>
          <w:sz w:val="22"/>
          <w:lang w:val="en-001" w:eastAsia="en-001"/>
        </w:rPr>
      </w:pPr>
      <w:ins w:id="761"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"_Toc131458052"</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20. Activity Đăng nhập Facebook</w:t>
        </w:r>
        <w:r>
          <w:rPr>
            <w:noProof/>
            <w:webHidden/>
          </w:rPr>
          <w:tab/>
        </w:r>
        <w:r>
          <w:rPr>
            <w:noProof/>
            <w:webHidden/>
          </w:rPr>
          <w:fldChar w:fldCharType="begin"/>
        </w:r>
        <w:r>
          <w:rPr>
            <w:noProof/>
            <w:webHidden/>
          </w:rPr>
          <w:instrText xml:space="preserve"> PAGEREF _Toc131458052 \h </w:instrText>
        </w:r>
      </w:ins>
      <w:r>
        <w:rPr>
          <w:noProof/>
          <w:webHidden/>
        </w:rPr>
      </w:r>
      <w:r>
        <w:rPr>
          <w:noProof/>
          <w:webHidden/>
        </w:rPr>
        <w:fldChar w:fldCharType="separate"/>
      </w:r>
      <w:ins w:id="762" w:author="Dong Trieu" w:date="2023-04-03T23:46:00Z">
        <w:r>
          <w:rPr>
            <w:noProof/>
            <w:webHidden/>
          </w:rPr>
          <w:t>29</w:t>
        </w:r>
        <w:r>
          <w:rPr>
            <w:noProof/>
            <w:webHidden/>
          </w:rPr>
          <w:fldChar w:fldCharType="end"/>
        </w:r>
        <w:r w:rsidRPr="006848FA">
          <w:rPr>
            <w:rStyle w:val="Hyperlink"/>
            <w:noProof/>
          </w:rPr>
          <w:fldChar w:fldCharType="end"/>
        </w:r>
      </w:ins>
    </w:p>
    <w:p w14:paraId="1F8C7A30" w14:textId="1FDBE789" w:rsidR="00442000" w:rsidRDefault="00442000">
      <w:pPr>
        <w:pStyle w:val="TableofFigures"/>
        <w:tabs>
          <w:tab w:val="right" w:leader="dot" w:pos="9060"/>
        </w:tabs>
        <w:rPr>
          <w:ins w:id="763" w:author="Dong Trieu" w:date="2023-04-03T23:46:00Z"/>
          <w:rFonts w:asciiTheme="minorHAnsi" w:eastAsiaTheme="minorEastAsia" w:hAnsiTheme="minorHAnsi"/>
          <w:noProof/>
          <w:sz w:val="22"/>
          <w:lang w:val="en-001" w:eastAsia="en-001"/>
        </w:rPr>
      </w:pPr>
      <w:ins w:id="764"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"_Toc131458053"</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21. Activity Mua hàng</w:t>
        </w:r>
        <w:r>
          <w:rPr>
            <w:noProof/>
            <w:webHidden/>
          </w:rPr>
          <w:tab/>
        </w:r>
        <w:r>
          <w:rPr>
            <w:noProof/>
            <w:webHidden/>
          </w:rPr>
          <w:fldChar w:fldCharType="begin"/>
        </w:r>
        <w:r>
          <w:rPr>
            <w:noProof/>
            <w:webHidden/>
          </w:rPr>
          <w:instrText xml:space="preserve"> PAGEREF _Toc131458053 \h </w:instrText>
        </w:r>
      </w:ins>
      <w:r>
        <w:rPr>
          <w:noProof/>
          <w:webHidden/>
        </w:rPr>
      </w:r>
      <w:r>
        <w:rPr>
          <w:noProof/>
          <w:webHidden/>
        </w:rPr>
        <w:fldChar w:fldCharType="separate"/>
      </w:r>
      <w:ins w:id="765" w:author="Dong Trieu" w:date="2023-04-03T23:46:00Z">
        <w:r>
          <w:rPr>
            <w:noProof/>
            <w:webHidden/>
          </w:rPr>
          <w:t>30</w:t>
        </w:r>
        <w:r>
          <w:rPr>
            <w:noProof/>
            <w:webHidden/>
          </w:rPr>
          <w:fldChar w:fldCharType="end"/>
        </w:r>
        <w:r w:rsidRPr="006848FA">
          <w:rPr>
            <w:rStyle w:val="Hyperlink"/>
            <w:noProof/>
          </w:rPr>
          <w:fldChar w:fldCharType="end"/>
        </w:r>
      </w:ins>
    </w:p>
    <w:p w14:paraId="6B384B5E" w14:textId="7DD3EDD6" w:rsidR="00442000" w:rsidRDefault="00442000">
      <w:pPr>
        <w:pStyle w:val="TableofFigures"/>
        <w:tabs>
          <w:tab w:val="right" w:leader="dot" w:pos="9060"/>
        </w:tabs>
        <w:rPr>
          <w:ins w:id="766" w:author="Dong Trieu" w:date="2023-04-03T23:46:00Z"/>
          <w:rFonts w:asciiTheme="minorHAnsi" w:eastAsiaTheme="minorEastAsia" w:hAnsiTheme="minorHAnsi"/>
          <w:noProof/>
          <w:sz w:val="22"/>
          <w:lang w:val="en-001" w:eastAsia="en-001"/>
        </w:rPr>
      </w:pPr>
      <w:ins w:id="767"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"_Toc131458054"</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22. Activity Quên mật khẩu</w:t>
        </w:r>
        <w:r>
          <w:rPr>
            <w:noProof/>
            <w:webHidden/>
          </w:rPr>
          <w:tab/>
        </w:r>
        <w:r>
          <w:rPr>
            <w:noProof/>
            <w:webHidden/>
          </w:rPr>
          <w:fldChar w:fldCharType="begin"/>
        </w:r>
        <w:r>
          <w:rPr>
            <w:noProof/>
            <w:webHidden/>
          </w:rPr>
          <w:instrText xml:space="preserve"> PAGEREF _Toc131458054 \h </w:instrText>
        </w:r>
      </w:ins>
      <w:r>
        <w:rPr>
          <w:noProof/>
          <w:webHidden/>
        </w:rPr>
      </w:r>
      <w:r>
        <w:rPr>
          <w:noProof/>
          <w:webHidden/>
        </w:rPr>
        <w:fldChar w:fldCharType="separate"/>
      </w:r>
      <w:ins w:id="768" w:author="Dong Trieu" w:date="2023-04-03T23:46:00Z">
        <w:r>
          <w:rPr>
            <w:noProof/>
            <w:webHidden/>
          </w:rPr>
          <w:t>31</w:t>
        </w:r>
        <w:r>
          <w:rPr>
            <w:noProof/>
            <w:webHidden/>
          </w:rPr>
          <w:fldChar w:fldCharType="end"/>
        </w:r>
        <w:r w:rsidRPr="006848FA">
          <w:rPr>
            <w:rStyle w:val="Hyperlink"/>
            <w:noProof/>
          </w:rPr>
          <w:fldChar w:fldCharType="end"/>
        </w:r>
      </w:ins>
    </w:p>
    <w:p w14:paraId="69B03D5F" w14:textId="23DF7899" w:rsidR="00442000" w:rsidRDefault="00442000">
      <w:pPr>
        <w:pStyle w:val="TableofFigures"/>
        <w:tabs>
          <w:tab w:val="right" w:leader="dot" w:pos="9060"/>
        </w:tabs>
        <w:rPr>
          <w:ins w:id="769" w:author="Dong Trieu" w:date="2023-04-03T23:46:00Z"/>
          <w:rFonts w:asciiTheme="minorHAnsi" w:eastAsiaTheme="minorEastAsia" w:hAnsiTheme="minorHAnsi"/>
          <w:noProof/>
          <w:sz w:val="22"/>
          <w:lang w:val="en-001" w:eastAsia="en-001"/>
        </w:rPr>
      </w:pPr>
      <w:ins w:id="770"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"_Toc131458055"</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23. Activity Thêm sản phẩm</w:t>
        </w:r>
        <w:r>
          <w:rPr>
            <w:noProof/>
            <w:webHidden/>
          </w:rPr>
          <w:tab/>
        </w:r>
        <w:r>
          <w:rPr>
            <w:noProof/>
            <w:webHidden/>
          </w:rPr>
          <w:fldChar w:fldCharType="begin"/>
        </w:r>
        <w:r>
          <w:rPr>
            <w:noProof/>
            <w:webHidden/>
          </w:rPr>
          <w:instrText xml:space="preserve"> PAGEREF _Toc131458055 \h </w:instrText>
        </w:r>
      </w:ins>
      <w:r>
        <w:rPr>
          <w:noProof/>
          <w:webHidden/>
        </w:rPr>
      </w:r>
      <w:r>
        <w:rPr>
          <w:noProof/>
          <w:webHidden/>
        </w:rPr>
        <w:fldChar w:fldCharType="separate"/>
      </w:r>
      <w:ins w:id="771" w:author="Dong Trieu" w:date="2023-04-03T23:46:00Z">
        <w:r>
          <w:rPr>
            <w:noProof/>
            <w:webHidden/>
          </w:rPr>
          <w:t>32</w:t>
        </w:r>
        <w:r>
          <w:rPr>
            <w:noProof/>
            <w:webHidden/>
          </w:rPr>
          <w:fldChar w:fldCharType="end"/>
        </w:r>
        <w:r w:rsidRPr="006848FA">
          <w:rPr>
            <w:rStyle w:val="Hyperlink"/>
            <w:noProof/>
          </w:rPr>
          <w:fldChar w:fldCharType="end"/>
        </w:r>
      </w:ins>
    </w:p>
    <w:p w14:paraId="292F58D4" w14:textId="601C6D13" w:rsidR="00442000" w:rsidRDefault="00442000">
      <w:pPr>
        <w:pStyle w:val="TableofFigures"/>
        <w:tabs>
          <w:tab w:val="right" w:leader="dot" w:pos="9060"/>
        </w:tabs>
        <w:rPr>
          <w:ins w:id="772" w:author="Dong Trieu" w:date="2023-04-03T23:46:00Z"/>
          <w:rFonts w:asciiTheme="minorHAnsi" w:eastAsiaTheme="minorEastAsia" w:hAnsiTheme="minorHAnsi"/>
          <w:noProof/>
          <w:sz w:val="22"/>
          <w:lang w:val="en-001" w:eastAsia="en-001"/>
        </w:rPr>
      </w:pPr>
      <w:ins w:id="773"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"_Toc131458056"</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24. Activity sửa sản phẩm</w:t>
        </w:r>
        <w:r>
          <w:rPr>
            <w:noProof/>
            <w:webHidden/>
          </w:rPr>
          <w:tab/>
        </w:r>
        <w:r>
          <w:rPr>
            <w:noProof/>
            <w:webHidden/>
          </w:rPr>
          <w:fldChar w:fldCharType="begin"/>
        </w:r>
        <w:r>
          <w:rPr>
            <w:noProof/>
            <w:webHidden/>
          </w:rPr>
          <w:instrText xml:space="preserve"> PAGEREF _Toc131458056 \h </w:instrText>
        </w:r>
      </w:ins>
      <w:r>
        <w:rPr>
          <w:noProof/>
          <w:webHidden/>
        </w:rPr>
      </w:r>
      <w:r>
        <w:rPr>
          <w:noProof/>
          <w:webHidden/>
        </w:rPr>
        <w:fldChar w:fldCharType="separate"/>
      </w:r>
      <w:ins w:id="774" w:author="Dong Trieu" w:date="2023-04-03T23:46:00Z">
        <w:r>
          <w:rPr>
            <w:noProof/>
            <w:webHidden/>
          </w:rPr>
          <w:t>33</w:t>
        </w:r>
        <w:r>
          <w:rPr>
            <w:noProof/>
            <w:webHidden/>
          </w:rPr>
          <w:fldChar w:fldCharType="end"/>
        </w:r>
        <w:r w:rsidRPr="006848FA">
          <w:rPr>
            <w:rStyle w:val="Hyperlink"/>
            <w:noProof/>
          </w:rPr>
          <w:fldChar w:fldCharType="end"/>
        </w:r>
      </w:ins>
    </w:p>
    <w:p w14:paraId="186F8566" w14:textId="143311F2" w:rsidR="00442000" w:rsidRDefault="00442000">
      <w:pPr>
        <w:pStyle w:val="TableofFigures"/>
        <w:tabs>
          <w:tab w:val="right" w:leader="dot" w:pos="9060"/>
        </w:tabs>
        <w:rPr>
          <w:ins w:id="775" w:author="Dong Trieu" w:date="2023-04-03T23:46:00Z"/>
          <w:rFonts w:asciiTheme="minorHAnsi" w:eastAsiaTheme="minorEastAsia" w:hAnsiTheme="minorHAnsi"/>
          <w:noProof/>
          <w:sz w:val="22"/>
          <w:lang w:val="en-001" w:eastAsia="en-001"/>
        </w:rPr>
      </w:pPr>
      <w:ins w:id="776"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"_Toc131458057"</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25. Activity xóa sản phẩm</w:t>
        </w:r>
        <w:r>
          <w:rPr>
            <w:noProof/>
            <w:webHidden/>
          </w:rPr>
          <w:tab/>
        </w:r>
        <w:r>
          <w:rPr>
            <w:noProof/>
            <w:webHidden/>
          </w:rPr>
          <w:fldChar w:fldCharType="begin"/>
        </w:r>
        <w:r>
          <w:rPr>
            <w:noProof/>
            <w:webHidden/>
          </w:rPr>
          <w:instrText xml:space="preserve"> PAGEREF _Toc131458057 \h </w:instrText>
        </w:r>
      </w:ins>
      <w:r>
        <w:rPr>
          <w:noProof/>
          <w:webHidden/>
        </w:rPr>
      </w:r>
      <w:r>
        <w:rPr>
          <w:noProof/>
          <w:webHidden/>
        </w:rPr>
        <w:fldChar w:fldCharType="separate"/>
      </w:r>
      <w:ins w:id="777" w:author="Dong Trieu" w:date="2023-04-03T23:46:00Z">
        <w:r>
          <w:rPr>
            <w:noProof/>
            <w:webHidden/>
          </w:rPr>
          <w:t>34</w:t>
        </w:r>
        <w:r>
          <w:rPr>
            <w:noProof/>
            <w:webHidden/>
          </w:rPr>
          <w:fldChar w:fldCharType="end"/>
        </w:r>
        <w:r w:rsidRPr="006848FA">
          <w:rPr>
            <w:rStyle w:val="Hyperlink"/>
            <w:noProof/>
          </w:rPr>
          <w:fldChar w:fldCharType="end"/>
        </w:r>
      </w:ins>
    </w:p>
    <w:p w14:paraId="095D5F5E" w14:textId="149454C8" w:rsidR="00442000" w:rsidRDefault="00442000">
      <w:pPr>
        <w:pStyle w:val="TableofFigures"/>
        <w:tabs>
          <w:tab w:val="right" w:leader="dot" w:pos="9060"/>
        </w:tabs>
        <w:rPr>
          <w:ins w:id="778" w:author="Dong Trieu" w:date="2023-04-03T23:46:00Z"/>
          <w:rFonts w:asciiTheme="minorHAnsi" w:eastAsiaTheme="minorEastAsia" w:hAnsiTheme="minorHAnsi"/>
          <w:noProof/>
          <w:sz w:val="22"/>
          <w:lang w:val="en-001" w:eastAsia="en-001"/>
        </w:rPr>
      </w:pPr>
      <w:ins w:id="779"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"_Toc131458058"</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26. Admin index</w:t>
        </w:r>
        <w:r>
          <w:rPr>
            <w:noProof/>
            <w:webHidden/>
          </w:rPr>
          <w:tab/>
        </w:r>
        <w:r>
          <w:rPr>
            <w:noProof/>
            <w:webHidden/>
          </w:rPr>
          <w:fldChar w:fldCharType="begin"/>
        </w:r>
        <w:r>
          <w:rPr>
            <w:noProof/>
            <w:webHidden/>
          </w:rPr>
          <w:instrText xml:space="preserve"> PAGEREF _Toc131458058 \h </w:instrText>
        </w:r>
      </w:ins>
      <w:r>
        <w:rPr>
          <w:noProof/>
          <w:webHidden/>
        </w:rPr>
      </w:r>
      <w:r>
        <w:rPr>
          <w:noProof/>
          <w:webHidden/>
        </w:rPr>
        <w:fldChar w:fldCharType="separate"/>
      </w:r>
      <w:ins w:id="780" w:author="Dong Trieu" w:date="2023-04-03T23:46:00Z">
        <w:r>
          <w:rPr>
            <w:noProof/>
            <w:webHidden/>
          </w:rPr>
          <w:t>35</w:t>
        </w:r>
        <w:r>
          <w:rPr>
            <w:noProof/>
            <w:webHidden/>
          </w:rPr>
          <w:fldChar w:fldCharType="end"/>
        </w:r>
        <w:r w:rsidRPr="006848FA">
          <w:rPr>
            <w:rStyle w:val="Hyperlink"/>
            <w:noProof/>
          </w:rPr>
          <w:fldChar w:fldCharType="end"/>
        </w:r>
      </w:ins>
    </w:p>
    <w:p w14:paraId="5E204D4C" w14:textId="29E93C3E" w:rsidR="00442000" w:rsidRDefault="00442000">
      <w:pPr>
        <w:pStyle w:val="TableofFigures"/>
        <w:tabs>
          <w:tab w:val="right" w:leader="dot" w:pos="9060"/>
        </w:tabs>
        <w:rPr>
          <w:ins w:id="781" w:author="Dong Trieu" w:date="2023-04-03T23:46:00Z"/>
          <w:rFonts w:asciiTheme="minorHAnsi" w:eastAsiaTheme="minorEastAsia" w:hAnsiTheme="minorHAnsi"/>
          <w:noProof/>
          <w:sz w:val="22"/>
          <w:lang w:val="en-001" w:eastAsia="en-001"/>
        </w:rPr>
      </w:pPr>
      <w:ins w:id="782"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"_Toc131458059"</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27. Admin sản phẩm</w:t>
        </w:r>
        <w:r>
          <w:rPr>
            <w:noProof/>
            <w:webHidden/>
          </w:rPr>
          <w:tab/>
        </w:r>
        <w:r>
          <w:rPr>
            <w:noProof/>
            <w:webHidden/>
          </w:rPr>
          <w:fldChar w:fldCharType="begin"/>
        </w:r>
        <w:r>
          <w:rPr>
            <w:noProof/>
            <w:webHidden/>
          </w:rPr>
          <w:instrText xml:space="preserve"> PAGEREF _Toc131458059 \h </w:instrText>
        </w:r>
      </w:ins>
      <w:r>
        <w:rPr>
          <w:noProof/>
          <w:webHidden/>
        </w:rPr>
      </w:r>
      <w:r>
        <w:rPr>
          <w:noProof/>
          <w:webHidden/>
        </w:rPr>
        <w:fldChar w:fldCharType="separate"/>
      </w:r>
      <w:ins w:id="783" w:author="Dong Trieu" w:date="2023-04-03T23:46:00Z">
        <w:r>
          <w:rPr>
            <w:noProof/>
            <w:webHidden/>
          </w:rPr>
          <w:t>36</w:t>
        </w:r>
        <w:r>
          <w:rPr>
            <w:noProof/>
            <w:webHidden/>
          </w:rPr>
          <w:fldChar w:fldCharType="end"/>
        </w:r>
        <w:r w:rsidRPr="006848FA">
          <w:rPr>
            <w:rStyle w:val="Hyperlink"/>
            <w:noProof/>
          </w:rPr>
          <w:fldChar w:fldCharType="end"/>
        </w:r>
      </w:ins>
    </w:p>
    <w:p w14:paraId="184246A3" w14:textId="0CD0A452" w:rsidR="00442000" w:rsidRDefault="00442000">
      <w:pPr>
        <w:pStyle w:val="TableofFigures"/>
        <w:tabs>
          <w:tab w:val="right" w:leader="dot" w:pos="9060"/>
        </w:tabs>
        <w:rPr>
          <w:ins w:id="784" w:author="Dong Trieu" w:date="2023-04-03T23:46:00Z"/>
          <w:rFonts w:asciiTheme="minorHAnsi" w:eastAsiaTheme="minorEastAsia" w:hAnsiTheme="minorHAnsi"/>
          <w:noProof/>
          <w:sz w:val="22"/>
          <w:lang w:val="en-001" w:eastAsia="en-001"/>
        </w:rPr>
      </w:pPr>
      <w:ins w:id="785"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"_Toc131458060"</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28. Admin Nhân viên</w:t>
        </w:r>
        <w:r>
          <w:rPr>
            <w:noProof/>
            <w:webHidden/>
          </w:rPr>
          <w:tab/>
        </w:r>
        <w:r>
          <w:rPr>
            <w:noProof/>
            <w:webHidden/>
          </w:rPr>
          <w:fldChar w:fldCharType="begin"/>
        </w:r>
        <w:r>
          <w:rPr>
            <w:noProof/>
            <w:webHidden/>
          </w:rPr>
          <w:instrText xml:space="preserve"> PAGEREF _Toc131458060 \h </w:instrText>
        </w:r>
      </w:ins>
      <w:r>
        <w:rPr>
          <w:noProof/>
          <w:webHidden/>
        </w:rPr>
      </w:r>
      <w:r>
        <w:rPr>
          <w:noProof/>
          <w:webHidden/>
        </w:rPr>
        <w:fldChar w:fldCharType="separate"/>
      </w:r>
      <w:ins w:id="786" w:author="Dong Trieu" w:date="2023-04-03T23:46:00Z">
        <w:r>
          <w:rPr>
            <w:noProof/>
            <w:webHidden/>
          </w:rPr>
          <w:t>37</w:t>
        </w:r>
        <w:r>
          <w:rPr>
            <w:noProof/>
            <w:webHidden/>
          </w:rPr>
          <w:fldChar w:fldCharType="end"/>
        </w:r>
        <w:r w:rsidRPr="006848FA">
          <w:rPr>
            <w:rStyle w:val="Hyperlink"/>
            <w:noProof/>
          </w:rPr>
          <w:fldChar w:fldCharType="end"/>
        </w:r>
      </w:ins>
    </w:p>
    <w:p w14:paraId="419C8F84" w14:textId="25FBE155" w:rsidR="00442000" w:rsidRDefault="00442000">
      <w:pPr>
        <w:pStyle w:val="TableofFigures"/>
        <w:tabs>
          <w:tab w:val="right" w:leader="dot" w:pos="9060"/>
        </w:tabs>
        <w:rPr>
          <w:ins w:id="787" w:author="Dong Trieu" w:date="2023-04-03T23:46:00Z"/>
          <w:rFonts w:asciiTheme="minorHAnsi" w:eastAsiaTheme="minorEastAsia" w:hAnsiTheme="minorHAnsi"/>
          <w:noProof/>
          <w:sz w:val="22"/>
          <w:lang w:val="en-001" w:eastAsia="en-001"/>
        </w:rPr>
      </w:pPr>
      <w:ins w:id="788"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"_Toc131458061"</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29. Admin Đơn hàng</w:t>
        </w:r>
        <w:r>
          <w:rPr>
            <w:noProof/>
            <w:webHidden/>
          </w:rPr>
          <w:tab/>
        </w:r>
        <w:r>
          <w:rPr>
            <w:noProof/>
            <w:webHidden/>
          </w:rPr>
          <w:fldChar w:fldCharType="begin"/>
        </w:r>
        <w:r>
          <w:rPr>
            <w:noProof/>
            <w:webHidden/>
          </w:rPr>
          <w:instrText xml:space="preserve"> PAGEREF _Toc131458061 \h </w:instrText>
        </w:r>
      </w:ins>
      <w:r>
        <w:rPr>
          <w:noProof/>
          <w:webHidden/>
        </w:rPr>
      </w:r>
      <w:r>
        <w:rPr>
          <w:noProof/>
          <w:webHidden/>
        </w:rPr>
        <w:fldChar w:fldCharType="separate"/>
      </w:r>
      <w:ins w:id="789" w:author="Dong Trieu" w:date="2023-04-03T23:46:00Z">
        <w:r>
          <w:rPr>
            <w:noProof/>
            <w:webHidden/>
          </w:rPr>
          <w:t>37</w:t>
        </w:r>
        <w:r>
          <w:rPr>
            <w:noProof/>
            <w:webHidden/>
          </w:rPr>
          <w:fldChar w:fldCharType="end"/>
        </w:r>
        <w:r w:rsidRPr="006848FA">
          <w:rPr>
            <w:rStyle w:val="Hyperlink"/>
            <w:noProof/>
          </w:rPr>
          <w:fldChar w:fldCharType="end"/>
        </w:r>
      </w:ins>
    </w:p>
    <w:p w14:paraId="2E3A8C8D" w14:textId="21F63D04" w:rsidR="00442000" w:rsidRDefault="00442000">
      <w:pPr>
        <w:pStyle w:val="TableofFigures"/>
        <w:tabs>
          <w:tab w:val="right" w:leader="dot" w:pos="9060"/>
        </w:tabs>
        <w:rPr>
          <w:ins w:id="790" w:author="Dong Trieu" w:date="2023-04-03T23:46:00Z"/>
          <w:rFonts w:asciiTheme="minorHAnsi" w:eastAsiaTheme="minorEastAsia" w:hAnsiTheme="minorHAnsi"/>
          <w:noProof/>
          <w:sz w:val="22"/>
          <w:lang w:val="en-001" w:eastAsia="en-001"/>
        </w:rPr>
      </w:pPr>
      <w:ins w:id="791" w:author="Dong Trieu" w:date="2023-04-03T23:46:00Z">
        <w:r w:rsidRPr="006848FA">
          <w:rPr>
            <w:rStyle w:val="Hyperlink"/>
            <w:noProof/>
          </w:rPr>
          <w:fldChar w:fldCharType="begin"/>
        </w:r>
        <w:r w:rsidRPr="006848FA">
          <w:rPr>
            <w:rStyle w:val="Hyperlink"/>
            <w:noProof/>
          </w:rPr>
          <w:instrText xml:space="preserve"> </w:instrText>
        </w:r>
        <w:r>
          <w:rPr>
            <w:noProof/>
          </w:rPr>
          <w:instrText>HYPERLINK \l "_Toc131458062"</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30. Admin Khách hàng</w:t>
        </w:r>
        <w:r>
          <w:rPr>
            <w:noProof/>
            <w:webHidden/>
          </w:rPr>
          <w:tab/>
        </w:r>
        <w:r>
          <w:rPr>
            <w:noProof/>
            <w:webHidden/>
          </w:rPr>
          <w:fldChar w:fldCharType="begin"/>
        </w:r>
        <w:r>
          <w:rPr>
            <w:noProof/>
            <w:webHidden/>
          </w:rPr>
          <w:instrText xml:space="preserve"> PAGEREF _Toc131458062 \h </w:instrText>
        </w:r>
      </w:ins>
      <w:r>
        <w:rPr>
          <w:noProof/>
          <w:webHidden/>
        </w:rPr>
      </w:r>
      <w:r>
        <w:rPr>
          <w:noProof/>
          <w:webHidden/>
        </w:rPr>
        <w:fldChar w:fldCharType="separate"/>
      </w:r>
      <w:ins w:id="792" w:author="Dong Trieu" w:date="2023-04-03T23:46:00Z">
        <w:r>
          <w:rPr>
            <w:noProof/>
            <w:webHidden/>
          </w:rPr>
          <w:t>38</w:t>
        </w:r>
        <w:r>
          <w:rPr>
            <w:noProof/>
            <w:webHidden/>
          </w:rPr>
          <w:fldChar w:fldCharType="end"/>
        </w:r>
        <w:r w:rsidRPr="006848FA">
          <w:rPr>
            <w:rStyle w:val="Hyperlink"/>
            <w:noProof/>
          </w:rPr>
          <w:fldChar w:fldCharType="end"/>
        </w:r>
      </w:ins>
    </w:p>
    <w:p w14:paraId="172ECFA6" w14:textId="03070CDD" w:rsidR="00442000" w:rsidRDefault="00442000">
      <w:pPr>
        <w:pStyle w:val="TableofFigures"/>
        <w:tabs>
          <w:tab w:val="right" w:leader="dot" w:pos="9060"/>
        </w:tabs>
        <w:rPr>
          <w:ins w:id="793" w:author="Dong Trieu" w:date="2023-04-03T23:46:00Z"/>
          <w:rFonts w:asciiTheme="minorHAnsi" w:eastAsiaTheme="minorEastAsia" w:hAnsiTheme="minorHAnsi"/>
          <w:noProof/>
          <w:sz w:val="22"/>
          <w:lang w:val="en-001" w:eastAsia="en-001"/>
        </w:rPr>
      </w:pPr>
      <w:ins w:id="794"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"_Toc131458063"</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31. Nhân viên Nhân Viên</w:t>
        </w:r>
        <w:r>
          <w:rPr>
            <w:noProof/>
            <w:webHidden/>
          </w:rPr>
          <w:tab/>
        </w:r>
        <w:r>
          <w:rPr>
            <w:noProof/>
            <w:webHidden/>
          </w:rPr>
          <w:fldChar w:fldCharType="begin"/>
        </w:r>
        <w:r>
          <w:rPr>
            <w:noProof/>
            <w:webHidden/>
          </w:rPr>
          <w:instrText xml:space="preserve"> PAGEREF _Toc131458063 \h </w:instrText>
        </w:r>
      </w:ins>
      <w:r>
        <w:rPr>
          <w:noProof/>
          <w:webHidden/>
        </w:rPr>
      </w:r>
      <w:r>
        <w:rPr>
          <w:noProof/>
          <w:webHidden/>
        </w:rPr>
        <w:fldChar w:fldCharType="separate"/>
      </w:r>
      <w:ins w:id="795" w:author="Dong Trieu" w:date="2023-04-03T23:46:00Z">
        <w:r>
          <w:rPr>
            <w:noProof/>
            <w:webHidden/>
          </w:rPr>
          <w:t>38</w:t>
        </w:r>
        <w:r>
          <w:rPr>
            <w:noProof/>
            <w:webHidden/>
          </w:rPr>
          <w:fldChar w:fldCharType="end"/>
        </w:r>
        <w:r w:rsidRPr="006848FA">
          <w:rPr>
            <w:rStyle w:val="Hyperlink"/>
            <w:noProof/>
          </w:rPr>
          <w:fldChar w:fldCharType="end"/>
        </w:r>
      </w:ins>
    </w:p>
    <w:p w14:paraId="79E0BF49" w14:textId="1BFA179B" w:rsidR="00442000" w:rsidRDefault="00442000">
      <w:pPr>
        <w:pStyle w:val="TableofFigures"/>
        <w:tabs>
          <w:tab w:val="right" w:leader="dot" w:pos="9060"/>
        </w:tabs>
        <w:rPr>
          <w:ins w:id="796" w:author="Dong Trieu" w:date="2023-04-03T23:46:00Z"/>
          <w:rFonts w:asciiTheme="minorHAnsi" w:eastAsiaTheme="minorEastAsia" w:hAnsiTheme="minorHAnsi"/>
          <w:noProof/>
          <w:sz w:val="22"/>
          <w:lang w:val="en-001" w:eastAsia="en-001"/>
        </w:rPr>
      </w:pPr>
      <w:ins w:id="797" w:author="Dong Trieu" w:date="2023-04-03T23:46:00Z">
        <w:r w:rsidRPr="006848FA">
          <w:rPr>
            <w:rStyle w:val="Hyperlink"/>
            <w:noProof/>
          </w:rPr>
          <w:lastRenderedPageBreak/>
          <w:fldChar w:fldCharType="begin"/>
        </w:r>
        <w:r w:rsidRPr="006848FA">
          <w:rPr>
            <w:rStyle w:val="Hyperlink"/>
            <w:noProof/>
          </w:rPr>
          <w:instrText xml:space="preserve"> </w:instrText>
        </w:r>
        <w:r>
          <w:rPr>
            <w:noProof/>
          </w:rPr>
          <w:instrText>HYPERLINK "C:\\Users\\DongTrieu\\Desktop\\Nhom5_DoAnWeb.docx" \l "_Toc131458064"</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32. Trang chủ</w:t>
        </w:r>
        <w:r>
          <w:rPr>
            <w:noProof/>
            <w:webHidden/>
          </w:rPr>
          <w:tab/>
        </w:r>
        <w:r>
          <w:rPr>
            <w:noProof/>
            <w:webHidden/>
          </w:rPr>
          <w:fldChar w:fldCharType="begin"/>
        </w:r>
        <w:r>
          <w:rPr>
            <w:noProof/>
            <w:webHidden/>
          </w:rPr>
          <w:instrText xml:space="preserve"> PAGEREF _Toc131458064 \h </w:instrText>
        </w:r>
      </w:ins>
      <w:r>
        <w:rPr>
          <w:noProof/>
          <w:webHidden/>
        </w:rPr>
      </w:r>
      <w:r>
        <w:rPr>
          <w:noProof/>
          <w:webHidden/>
        </w:rPr>
        <w:fldChar w:fldCharType="separate"/>
      </w:r>
      <w:ins w:id="798" w:author="Dong Trieu" w:date="2023-04-03T23:46:00Z">
        <w:r>
          <w:rPr>
            <w:noProof/>
            <w:webHidden/>
          </w:rPr>
          <w:t>39</w:t>
        </w:r>
        <w:r>
          <w:rPr>
            <w:noProof/>
            <w:webHidden/>
          </w:rPr>
          <w:fldChar w:fldCharType="end"/>
        </w:r>
        <w:r w:rsidRPr="006848FA">
          <w:rPr>
            <w:rStyle w:val="Hyperlink"/>
            <w:noProof/>
          </w:rPr>
          <w:fldChar w:fldCharType="end"/>
        </w:r>
      </w:ins>
    </w:p>
    <w:p w14:paraId="3E174543" w14:textId="2AC90B77" w:rsidR="00442000" w:rsidRDefault="00442000">
      <w:pPr>
        <w:pStyle w:val="TableofFigures"/>
        <w:tabs>
          <w:tab w:val="right" w:leader="dot" w:pos="9060"/>
        </w:tabs>
        <w:rPr>
          <w:ins w:id="799" w:author="Dong Trieu" w:date="2023-04-03T23:46:00Z"/>
          <w:rFonts w:asciiTheme="minorHAnsi" w:eastAsiaTheme="minorEastAsia" w:hAnsiTheme="minorHAnsi"/>
          <w:noProof/>
          <w:sz w:val="22"/>
          <w:lang w:val="en-001" w:eastAsia="en-001"/>
        </w:rPr>
      </w:pPr>
      <w:ins w:id="800"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"_Toc131458065"</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33. Sản Phẩm</w:t>
        </w:r>
        <w:r>
          <w:rPr>
            <w:noProof/>
            <w:webHidden/>
          </w:rPr>
          <w:tab/>
        </w:r>
        <w:r>
          <w:rPr>
            <w:noProof/>
            <w:webHidden/>
          </w:rPr>
          <w:fldChar w:fldCharType="begin"/>
        </w:r>
        <w:r>
          <w:rPr>
            <w:noProof/>
            <w:webHidden/>
          </w:rPr>
          <w:instrText xml:space="preserve"> PAGEREF _Toc131458065 \h </w:instrText>
        </w:r>
      </w:ins>
      <w:r>
        <w:rPr>
          <w:noProof/>
          <w:webHidden/>
        </w:rPr>
      </w:r>
      <w:r>
        <w:rPr>
          <w:noProof/>
          <w:webHidden/>
        </w:rPr>
        <w:fldChar w:fldCharType="separate"/>
      </w:r>
      <w:ins w:id="801" w:author="Dong Trieu" w:date="2023-04-03T23:46:00Z">
        <w:r>
          <w:rPr>
            <w:noProof/>
            <w:webHidden/>
          </w:rPr>
          <w:t>41</w:t>
        </w:r>
        <w:r>
          <w:rPr>
            <w:noProof/>
            <w:webHidden/>
          </w:rPr>
          <w:fldChar w:fldCharType="end"/>
        </w:r>
        <w:r w:rsidRPr="006848FA">
          <w:rPr>
            <w:rStyle w:val="Hyperlink"/>
            <w:noProof/>
          </w:rPr>
          <w:fldChar w:fldCharType="end"/>
        </w:r>
      </w:ins>
    </w:p>
    <w:p w14:paraId="1DC8EAFE" w14:textId="1AE04367" w:rsidR="00442000" w:rsidRDefault="00442000">
      <w:pPr>
        <w:pStyle w:val="TableofFigures"/>
        <w:tabs>
          <w:tab w:val="right" w:leader="dot" w:pos="9060"/>
        </w:tabs>
        <w:rPr>
          <w:ins w:id="802" w:author="Dong Trieu" w:date="2023-04-03T23:46:00Z"/>
          <w:rFonts w:asciiTheme="minorHAnsi" w:eastAsiaTheme="minorEastAsia" w:hAnsiTheme="minorHAnsi"/>
          <w:noProof/>
          <w:sz w:val="22"/>
          <w:lang w:val="en-001" w:eastAsia="en-001"/>
        </w:rPr>
      </w:pPr>
      <w:ins w:id="803"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"_Toc131458066"</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34. Chi tiết sản phẩm</w:t>
        </w:r>
        <w:r>
          <w:rPr>
            <w:noProof/>
            <w:webHidden/>
          </w:rPr>
          <w:tab/>
        </w:r>
        <w:r>
          <w:rPr>
            <w:noProof/>
            <w:webHidden/>
          </w:rPr>
          <w:fldChar w:fldCharType="begin"/>
        </w:r>
        <w:r>
          <w:rPr>
            <w:noProof/>
            <w:webHidden/>
          </w:rPr>
          <w:instrText xml:space="preserve"> PAGEREF _Toc131458066 \h </w:instrText>
        </w:r>
      </w:ins>
      <w:r>
        <w:rPr>
          <w:noProof/>
          <w:webHidden/>
        </w:rPr>
      </w:r>
      <w:r>
        <w:rPr>
          <w:noProof/>
          <w:webHidden/>
        </w:rPr>
        <w:fldChar w:fldCharType="separate"/>
      </w:r>
      <w:ins w:id="804" w:author="Dong Trieu" w:date="2023-04-03T23:46:00Z">
        <w:r>
          <w:rPr>
            <w:noProof/>
            <w:webHidden/>
          </w:rPr>
          <w:t>42</w:t>
        </w:r>
        <w:r>
          <w:rPr>
            <w:noProof/>
            <w:webHidden/>
          </w:rPr>
          <w:fldChar w:fldCharType="end"/>
        </w:r>
        <w:r w:rsidRPr="006848FA">
          <w:rPr>
            <w:rStyle w:val="Hyperlink"/>
            <w:noProof/>
          </w:rPr>
          <w:fldChar w:fldCharType="end"/>
        </w:r>
      </w:ins>
    </w:p>
    <w:p w14:paraId="3FEBC8F9" w14:textId="119DE5F3" w:rsidR="00442000" w:rsidRDefault="00442000">
      <w:pPr>
        <w:pStyle w:val="TableofFigures"/>
        <w:tabs>
          <w:tab w:val="right" w:leader="dot" w:pos="9060"/>
        </w:tabs>
        <w:rPr>
          <w:ins w:id="805" w:author="Dong Trieu" w:date="2023-04-03T23:46:00Z"/>
          <w:rFonts w:asciiTheme="minorHAnsi" w:eastAsiaTheme="minorEastAsia" w:hAnsiTheme="minorHAnsi"/>
          <w:noProof/>
          <w:sz w:val="22"/>
          <w:lang w:val="en-001" w:eastAsia="en-001"/>
        </w:rPr>
      </w:pPr>
      <w:ins w:id="806"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"_Toc131458067"</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35. Liên hệ</w:t>
        </w:r>
        <w:r>
          <w:rPr>
            <w:noProof/>
            <w:webHidden/>
          </w:rPr>
          <w:tab/>
        </w:r>
        <w:r>
          <w:rPr>
            <w:noProof/>
            <w:webHidden/>
          </w:rPr>
          <w:fldChar w:fldCharType="begin"/>
        </w:r>
        <w:r>
          <w:rPr>
            <w:noProof/>
            <w:webHidden/>
          </w:rPr>
          <w:instrText xml:space="preserve"> PAGEREF _Toc131458067 \h </w:instrText>
        </w:r>
      </w:ins>
      <w:r>
        <w:rPr>
          <w:noProof/>
          <w:webHidden/>
        </w:rPr>
      </w:r>
      <w:r>
        <w:rPr>
          <w:noProof/>
          <w:webHidden/>
        </w:rPr>
        <w:fldChar w:fldCharType="separate"/>
      </w:r>
      <w:ins w:id="807" w:author="Dong Trieu" w:date="2023-04-03T23:46:00Z">
        <w:r>
          <w:rPr>
            <w:noProof/>
            <w:webHidden/>
          </w:rPr>
          <w:t>43</w:t>
        </w:r>
        <w:r>
          <w:rPr>
            <w:noProof/>
            <w:webHidden/>
          </w:rPr>
          <w:fldChar w:fldCharType="end"/>
        </w:r>
        <w:r w:rsidRPr="006848FA">
          <w:rPr>
            <w:rStyle w:val="Hyperlink"/>
            <w:noProof/>
          </w:rPr>
          <w:fldChar w:fldCharType="end"/>
        </w:r>
      </w:ins>
    </w:p>
    <w:p w14:paraId="5389C2DC" w14:textId="6E16D792" w:rsidR="00442000" w:rsidRDefault="00442000">
      <w:pPr>
        <w:pStyle w:val="TableofFigures"/>
        <w:tabs>
          <w:tab w:val="right" w:leader="dot" w:pos="9060"/>
        </w:tabs>
        <w:rPr>
          <w:ins w:id="808" w:author="Dong Trieu" w:date="2023-04-03T23:46:00Z"/>
          <w:rFonts w:asciiTheme="minorHAnsi" w:eastAsiaTheme="minorEastAsia" w:hAnsiTheme="minorHAnsi"/>
          <w:noProof/>
          <w:sz w:val="22"/>
          <w:lang w:val="en-001" w:eastAsia="en-001"/>
        </w:rPr>
      </w:pPr>
      <w:ins w:id="809"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"_Toc131458068"</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36. Đăng ký</w:t>
        </w:r>
        <w:r>
          <w:rPr>
            <w:noProof/>
            <w:webHidden/>
          </w:rPr>
          <w:tab/>
        </w:r>
        <w:r>
          <w:rPr>
            <w:noProof/>
            <w:webHidden/>
          </w:rPr>
          <w:fldChar w:fldCharType="begin"/>
        </w:r>
        <w:r>
          <w:rPr>
            <w:noProof/>
            <w:webHidden/>
          </w:rPr>
          <w:instrText xml:space="preserve"> PAGEREF _Toc131458068 \h </w:instrText>
        </w:r>
      </w:ins>
      <w:r>
        <w:rPr>
          <w:noProof/>
          <w:webHidden/>
        </w:rPr>
      </w:r>
      <w:r>
        <w:rPr>
          <w:noProof/>
          <w:webHidden/>
        </w:rPr>
        <w:fldChar w:fldCharType="separate"/>
      </w:r>
      <w:ins w:id="810" w:author="Dong Trieu" w:date="2023-04-03T23:46:00Z">
        <w:r>
          <w:rPr>
            <w:noProof/>
            <w:webHidden/>
          </w:rPr>
          <w:t>44</w:t>
        </w:r>
        <w:r>
          <w:rPr>
            <w:noProof/>
            <w:webHidden/>
          </w:rPr>
          <w:fldChar w:fldCharType="end"/>
        </w:r>
        <w:r w:rsidRPr="006848FA">
          <w:rPr>
            <w:rStyle w:val="Hyperlink"/>
            <w:noProof/>
          </w:rPr>
          <w:fldChar w:fldCharType="end"/>
        </w:r>
      </w:ins>
    </w:p>
    <w:p w14:paraId="670559EC" w14:textId="49A1CE0D" w:rsidR="00442000" w:rsidRDefault="00442000">
      <w:pPr>
        <w:pStyle w:val="TableofFigures"/>
        <w:tabs>
          <w:tab w:val="right" w:leader="dot" w:pos="9060"/>
        </w:tabs>
        <w:rPr>
          <w:ins w:id="811" w:author="Dong Trieu" w:date="2023-04-03T23:46:00Z"/>
          <w:rFonts w:asciiTheme="minorHAnsi" w:eastAsiaTheme="minorEastAsia" w:hAnsiTheme="minorHAnsi"/>
          <w:noProof/>
          <w:sz w:val="22"/>
          <w:lang w:val="en-001" w:eastAsia="en-001"/>
        </w:rPr>
      </w:pPr>
      <w:ins w:id="812"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"_Toc131458069"</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37. Đăng nhập</w:t>
        </w:r>
        <w:r>
          <w:rPr>
            <w:noProof/>
            <w:webHidden/>
          </w:rPr>
          <w:tab/>
        </w:r>
        <w:r>
          <w:rPr>
            <w:noProof/>
            <w:webHidden/>
          </w:rPr>
          <w:fldChar w:fldCharType="begin"/>
        </w:r>
        <w:r>
          <w:rPr>
            <w:noProof/>
            <w:webHidden/>
          </w:rPr>
          <w:instrText xml:space="preserve"> PAGEREF _Toc131458069 \h </w:instrText>
        </w:r>
      </w:ins>
      <w:r>
        <w:rPr>
          <w:noProof/>
          <w:webHidden/>
        </w:rPr>
      </w:r>
      <w:r>
        <w:rPr>
          <w:noProof/>
          <w:webHidden/>
        </w:rPr>
        <w:fldChar w:fldCharType="separate"/>
      </w:r>
      <w:ins w:id="813" w:author="Dong Trieu" w:date="2023-04-03T23:46:00Z">
        <w:r>
          <w:rPr>
            <w:noProof/>
            <w:webHidden/>
          </w:rPr>
          <w:t>44</w:t>
        </w:r>
        <w:r>
          <w:rPr>
            <w:noProof/>
            <w:webHidden/>
          </w:rPr>
          <w:fldChar w:fldCharType="end"/>
        </w:r>
        <w:r w:rsidRPr="006848FA">
          <w:rPr>
            <w:rStyle w:val="Hyperlink"/>
            <w:noProof/>
          </w:rPr>
          <w:fldChar w:fldCharType="end"/>
        </w:r>
      </w:ins>
    </w:p>
    <w:p w14:paraId="53579111" w14:textId="7CBD4087" w:rsidR="00442000" w:rsidRDefault="00442000">
      <w:pPr>
        <w:pStyle w:val="TableofFigures"/>
        <w:tabs>
          <w:tab w:val="right" w:leader="dot" w:pos="9060"/>
        </w:tabs>
        <w:rPr>
          <w:ins w:id="814" w:author="Dong Trieu" w:date="2023-04-03T23:46:00Z"/>
          <w:rFonts w:asciiTheme="minorHAnsi" w:eastAsiaTheme="minorEastAsia" w:hAnsiTheme="minorHAnsi"/>
          <w:noProof/>
          <w:sz w:val="22"/>
          <w:lang w:val="en-001" w:eastAsia="en-001"/>
        </w:rPr>
      </w:pPr>
      <w:ins w:id="815"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"_Toc131458070"</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38, Giỏ hàng</w:t>
        </w:r>
        <w:r>
          <w:rPr>
            <w:noProof/>
            <w:webHidden/>
          </w:rPr>
          <w:tab/>
        </w:r>
        <w:r>
          <w:rPr>
            <w:noProof/>
            <w:webHidden/>
          </w:rPr>
          <w:fldChar w:fldCharType="begin"/>
        </w:r>
        <w:r>
          <w:rPr>
            <w:noProof/>
            <w:webHidden/>
          </w:rPr>
          <w:instrText xml:space="preserve"> PAGEREF _Toc131458070 \h </w:instrText>
        </w:r>
      </w:ins>
      <w:r>
        <w:rPr>
          <w:noProof/>
          <w:webHidden/>
        </w:rPr>
      </w:r>
      <w:r>
        <w:rPr>
          <w:noProof/>
          <w:webHidden/>
        </w:rPr>
        <w:fldChar w:fldCharType="separate"/>
      </w:r>
      <w:ins w:id="816" w:author="Dong Trieu" w:date="2023-04-03T23:46:00Z">
        <w:r>
          <w:rPr>
            <w:noProof/>
            <w:webHidden/>
          </w:rPr>
          <w:t>45</w:t>
        </w:r>
        <w:r>
          <w:rPr>
            <w:noProof/>
            <w:webHidden/>
          </w:rPr>
          <w:fldChar w:fldCharType="end"/>
        </w:r>
        <w:r w:rsidRPr="006848FA">
          <w:rPr>
            <w:rStyle w:val="Hyperlink"/>
            <w:noProof/>
          </w:rPr>
          <w:fldChar w:fldCharType="end"/>
        </w:r>
      </w:ins>
    </w:p>
    <w:p w14:paraId="61652D50" w14:textId="6F18657A" w:rsidR="00442000" w:rsidRDefault="00442000">
      <w:pPr>
        <w:pStyle w:val="TableofFigures"/>
        <w:tabs>
          <w:tab w:val="right" w:leader="dot" w:pos="9060"/>
        </w:tabs>
        <w:rPr>
          <w:ins w:id="817" w:author="Dong Trieu" w:date="2023-04-03T23:46:00Z"/>
          <w:rFonts w:asciiTheme="minorHAnsi" w:eastAsiaTheme="minorEastAsia" w:hAnsiTheme="minorHAnsi"/>
          <w:noProof/>
          <w:sz w:val="22"/>
          <w:lang w:val="en-001" w:eastAsia="en-001"/>
        </w:rPr>
      </w:pPr>
      <w:ins w:id="818"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"_Toc131458071"</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39. Đặt hàng</w:t>
        </w:r>
        <w:r>
          <w:rPr>
            <w:noProof/>
            <w:webHidden/>
          </w:rPr>
          <w:tab/>
        </w:r>
        <w:r>
          <w:rPr>
            <w:noProof/>
            <w:webHidden/>
          </w:rPr>
          <w:fldChar w:fldCharType="begin"/>
        </w:r>
        <w:r>
          <w:rPr>
            <w:noProof/>
            <w:webHidden/>
          </w:rPr>
          <w:instrText xml:space="preserve"> PAGEREF _Toc131458071 \h </w:instrText>
        </w:r>
      </w:ins>
      <w:r>
        <w:rPr>
          <w:noProof/>
          <w:webHidden/>
        </w:rPr>
      </w:r>
      <w:r>
        <w:rPr>
          <w:noProof/>
          <w:webHidden/>
        </w:rPr>
        <w:fldChar w:fldCharType="separate"/>
      </w:r>
      <w:ins w:id="819" w:author="Dong Trieu" w:date="2023-04-03T23:46:00Z">
        <w:r>
          <w:rPr>
            <w:noProof/>
            <w:webHidden/>
          </w:rPr>
          <w:t>46</w:t>
        </w:r>
        <w:r>
          <w:rPr>
            <w:noProof/>
            <w:webHidden/>
          </w:rPr>
          <w:fldChar w:fldCharType="end"/>
        </w:r>
        <w:r w:rsidRPr="006848FA">
          <w:rPr>
            <w:rStyle w:val="Hyperlink"/>
            <w:noProof/>
          </w:rPr>
          <w:fldChar w:fldCharType="end"/>
        </w:r>
      </w:ins>
    </w:p>
    <w:p w14:paraId="018844BC" w14:textId="36E7F507" w:rsidR="00442000" w:rsidRDefault="00442000">
      <w:pPr>
        <w:pStyle w:val="TableofFigures"/>
        <w:tabs>
          <w:tab w:val="right" w:leader="dot" w:pos="9060"/>
        </w:tabs>
        <w:rPr>
          <w:ins w:id="820" w:author="Dong Trieu" w:date="2023-04-03T23:46:00Z"/>
          <w:rFonts w:asciiTheme="minorHAnsi" w:eastAsiaTheme="minorEastAsia" w:hAnsiTheme="minorHAnsi"/>
          <w:noProof/>
          <w:sz w:val="22"/>
          <w:lang w:val="en-001" w:eastAsia="en-001"/>
        </w:rPr>
      </w:pPr>
      <w:ins w:id="821"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"_Toc131458072"</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40. Info Khách hàng</w:t>
        </w:r>
        <w:r>
          <w:rPr>
            <w:noProof/>
            <w:webHidden/>
          </w:rPr>
          <w:tab/>
        </w:r>
        <w:r>
          <w:rPr>
            <w:noProof/>
            <w:webHidden/>
          </w:rPr>
          <w:fldChar w:fldCharType="begin"/>
        </w:r>
        <w:r>
          <w:rPr>
            <w:noProof/>
            <w:webHidden/>
          </w:rPr>
          <w:instrText xml:space="preserve"> PAGEREF _Toc131458072 \h </w:instrText>
        </w:r>
      </w:ins>
      <w:r>
        <w:rPr>
          <w:noProof/>
          <w:webHidden/>
        </w:rPr>
      </w:r>
      <w:r>
        <w:rPr>
          <w:noProof/>
          <w:webHidden/>
        </w:rPr>
        <w:fldChar w:fldCharType="separate"/>
      </w:r>
      <w:ins w:id="822" w:author="Dong Trieu" w:date="2023-04-03T23:46:00Z">
        <w:r>
          <w:rPr>
            <w:noProof/>
            <w:webHidden/>
          </w:rPr>
          <w:t>47</w:t>
        </w:r>
        <w:r>
          <w:rPr>
            <w:noProof/>
            <w:webHidden/>
          </w:rPr>
          <w:fldChar w:fldCharType="end"/>
        </w:r>
        <w:r w:rsidRPr="006848FA">
          <w:rPr>
            <w:rStyle w:val="Hyperlink"/>
            <w:noProof/>
          </w:rPr>
          <w:fldChar w:fldCharType="end"/>
        </w:r>
      </w:ins>
    </w:p>
    <w:p w14:paraId="63C19EA3" w14:textId="263A6BC5" w:rsidR="00442000" w:rsidRDefault="00442000">
      <w:pPr>
        <w:pStyle w:val="TableofFigures"/>
        <w:tabs>
          <w:tab w:val="right" w:leader="dot" w:pos="9060"/>
        </w:tabs>
        <w:rPr>
          <w:ins w:id="823" w:author="Dong Trieu" w:date="2023-04-03T23:46:00Z"/>
          <w:rFonts w:asciiTheme="minorHAnsi" w:eastAsiaTheme="minorEastAsia" w:hAnsiTheme="minorHAnsi"/>
          <w:noProof/>
          <w:sz w:val="22"/>
          <w:lang w:val="en-001" w:eastAsia="en-001"/>
        </w:rPr>
      </w:pPr>
      <w:ins w:id="824"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"_Toc131458073"</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41. Sửa thông tin KH</w:t>
        </w:r>
        <w:r>
          <w:rPr>
            <w:noProof/>
            <w:webHidden/>
          </w:rPr>
          <w:tab/>
        </w:r>
        <w:r>
          <w:rPr>
            <w:noProof/>
            <w:webHidden/>
          </w:rPr>
          <w:fldChar w:fldCharType="begin"/>
        </w:r>
        <w:r>
          <w:rPr>
            <w:noProof/>
            <w:webHidden/>
          </w:rPr>
          <w:instrText xml:space="preserve"> PAGEREF _Toc131458073 \h </w:instrText>
        </w:r>
      </w:ins>
      <w:r>
        <w:rPr>
          <w:noProof/>
          <w:webHidden/>
        </w:rPr>
      </w:r>
      <w:r>
        <w:rPr>
          <w:noProof/>
          <w:webHidden/>
        </w:rPr>
        <w:fldChar w:fldCharType="separate"/>
      </w:r>
      <w:ins w:id="825" w:author="Dong Trieu" w:date="2023-04-03T23:46:00Z">
        <w:r>
          <w:rPr>
            <w:noProof/>
            <w:webHidden/>
          </w:rPr>
          <w:t>48</w:t>
        </w:r>
        <w:r>
          <w:rPr>
            <w:noProof/>
            <w:webHidden/>
          </w:rPr>
          <w:fldChar w:fldCharType="end"/>
        </w:r>
        <w:r w:rsidRPr="006848FA">
          <w:rPr>
            <w:rStyle w:val="Hyperlink"/>
            <w:noProof/>
          </w:rPr>
          <w:fldChar w:fldCharType="end"/>
        </w:r>
      </w:ins>
    </w:p>
    <w:p w14:paraId="15EFB1DA" w14:textId="3641B280" w:rsidR="00442000" w:rsidRDefault="00442000">
      <w:pPr>
        <w:pStyle w:val="TableofFigures"/>
        <w:tabs>
          <w:tab w:val="right" w:leader="dot" w:pos="9060"/>
        </w:tabs>
        <w:rPr>
          <w:ins w:id="826" w:author="Dong Trieu" w:date="2023-04-03T23:46:00Z"/>
          <w:rFonts w:asciiTheme="minorHAnsi" w:eastAsiaTheme="minorEastAsia" w:hAnsiTheme="minorHAnsi"/>
          <w:noProof/>
          <w:sz w:val="22"/>
          <w:lang w:val="en-001" w:eastAsia="en-001"/>
        </w:rPr>
      </w:pPr>
      <w:ins w:id="827" w:author="Dong Trieu" w:date="2023-04-03T23:46:00Z">
        <w:r w:rsidRPr="006848FA">
          <w:rPr>
            <w:rStyle w:val="Hyperlink"/>
            <w:noProof/>
          </w:rPr>
          <w:fldChar w:fldCharType="begin"/>
        </w:r>
        <w:r w:rsidRPr="006848FA">
          <w:rPr>
            <w:rStyle w:val="Hyperlink"/>
            <w:noProof/>
          </w:rPr>
          <w:instrText xml:space="preserve"> </w:instrText>
        </w:r>
        <w:r>
          <w:rPr>
            <w:noProof/>
          </w:rPr>
          <w:instrText>HYPERLINK "C:\\Users\\DongTrieu\\Desktop\\Nhom5_DoAnWeb.docx" \l "_Toc131458074"</w:instrText>
        </w:r>
        <w:r w:rsidRPr="006848FA">
          <w:rPr>
            <w:rStyle w:val="Hyperlink"/>
            <w:noProof/>
          </w:rPr>
          <w:instrText xml:space="preserve"> </w:instrText>
        </w:r>
        <w:r w:rsidRPr="006848FA">
          <w:rPr>
            <w:rStyle w:val="Hyperlink"/>
            <w:noProof/>
          </w:rPr>
          <w:fldChar w:fldCharType="separate"/>
        </w:r>
        <w:r w:rsidRPr="006848FA">
          <w:rPr>
            <w:rStyle w:val="Hyperlink"/>
            <w:noProof/>
          </w:rPr>
          <w:t>Hình 42. Đổi mật khẩu KH</w:t>
        </w:r>
        <w:r>
          <w:rPr>
            <w:noProof/>
            <w:webHidden/>
          </w:rPr>
          <w:tab/>
        </w:r>
        <w:r>
          <w:rPr>
            <w:noProof/>
            <w:webHidden/>
          </w:rPr>
          <w:fldChar w:fldCharType="begin"/>
        </w:r>
        <w:r>
          <w:rPr>
            <w:noProof/>
            <w:webHidden/>
          </w:rPr>
          <w:instrText xml:space="preserve"> PAGEREF _Toc131458074 \h </w:instrText>
        </w:r>
      </w:ins>
      <w:r>
        <w:rPr>
          <w:noProof/>
          <w:webHidden/>
        </w:rPr>
      </w:r>
      <w:r>
        <w:rPr>
          <w:noProof/>
          <w:webHidden/>
        </w:rPr>
        <w:fldChar w:fldCharType="separate"/>
      </w:r>
      <w:ins w:id="828" w:author="Dong Trieu" w:date="2023-04-03T23:46:00Z">
        <w:r>
          <w:rPr>
            <w:noProof/>
            <w:webHidden/>
          </w:rPr>
          <w:t>49</w:t>
        </w:r>
        <w:r>
          <w:rPr>
            <w:noProof/>
            <w:webHidden/>
          </w:rPr>
          <w:fldChar w:fldCharType="end"/>
        </w:r>
        <w:r w:rsidRPr="006848FA">
          <w:rPr>
            <w:rStyle w:val="Hyperlink"/>
            <w:noProof/>
          </w:rPr>
          <w:fldChar w:fldCharType="end"/>
        </w:r>
      </w:ins>
    </w:p>
    <w:p w14:paraId="75BA1C62" w14:textId="0DB33407" w:rsidR="007941D8" w:rsidRDefault="00442000" w:rsidP="00EE187C">
      <w:pPr>
        <w:outlineLvl w:val="0"/>
        <w:rPr>
          <w:ins w:id="829" w:author="Dong Trieu" w:date="2023-04-03T23:47:00Z"/>
          <w:rFonts w:eastAsiaTheme="majorEastAsia" w:cstheme="majorBidi"/>
          <w:b/>
          <w:szCs w:val="32"/>
        </w:rPr>
      </w:pPr>
      <w:ins w:id="830" w:author="Dong Trieu" w:date="2023-04-03T23:46:00Z">
        <w:r>
          <w:rPr>
            <w:rFonts w:eastAsiaTheme="majorEastAsia" w:cstheme="majorBidi"/>
            <w:b/>
            <w:szCs w:val="32"/>
          </w:rPr>
          <w:fldChar w:fldCharType="end"/>
        </w:r>
      </w:ins>
    </w:p>
    <w:p w14:paraId="2EDFA0B9" w14:textId="77777777" w:rsidR="007941D8" w:rsidRDefault="007941D8">
      <w:pPr>
        <w:spacing w:after="160" w:line="259" w:lineRule="auto"/>
        <w:jc w:val="left"/>
        <w:rPr>
          <w:ins w:id="831" w:author="Dong Trieu" w:date="2023-04-03T23:47:00Z"/>
          <w:rFonts w:eastAsiaTheme="majorEastAsia" w:cstheme="majorBidi"/>
          <w:b/>
          <w:szCs w:val="32"/>
        </w:rPr>
      </w:pPr>
      <w:ins w:id="832" w:author="Dong Trieu" w:date="2023-04-03T23:47:00Z">
        <w:r>
          <w:rPr>
            <w:rFonts w:eastAsiaTheme="majorEastAsia" w:cstheme="majorBidi"/>
            <w:b/>
            <w:szCs w:val="32"/>
          </w:rPr>
          <w:br w:type="page"/>
        </w:r>
      </w:ins>
    </w:p>
    <w:p w14:paraId="43040EA9" w14:textId="77777777" w:rsidR="00442000" w:rsidRDefault="00442000" w:rsidP="00EE187C">
      <w:pPr>
        <w:outlineLvl w:val="0"/>
        <w:rPr>
          <w:ins w:id="833" w:author="Dong Trieu" w:date="2023-04-03T23:18:00Z"/>
          <w:rFonts w:eastAsiaTheme="majorEastAsia" w:cstheme="majorBidi"/>
          <w:b/>
          <w:szCs w:val="32"/>
        </w:rPr>
      </w:pPr>
    </w:p>
    <w:p w14:paraId="2126741F" w14:textId="3832EC5C" w:rsidR="0055344A" w:rsidDel="00442000" w:rsidRDefault="0055344A" w:rsidP="00EE187C">
      <w:pPr>
        <w:outlineLvl w:val="0"/>
        <w:rPr>
          <w:del w:id="834" w:author="Dong Trieu" w:date="2023-04-03T23:46:00Z"/>
          <w:rFonts w:eastAsiaTheme="majorEastAsia" w:cstheme="majorBidi"/>
          <w:b/>
          <w:szCs w:val="32"/>
        </w:rPr>
      </w:pPr>
    </w:p>
    <w:p w14:paraId="1722BCD1" w14:textId="30702A14" w:rsidR="004D4157" w:rsidDel="00442000" w:rsidRDefault="004D4157">
      <w:pPr>
        <w:spacing w:after="160" w:line="259" w:lineRule="auto"/>
        <w:jc w:val="left"/>
        <w:rPr>
          <w:del w:id="835" w:author="Dong Trieu" w:date="2023-04-03T23:46:00Z"/>
          <w:rFonts w:eastAsiaTheme="majorEastAsia" w:cstheme="majorBidi"/>
          <w:b/>
          <w:szCs w:val="32"/>
        </w:rPr>
      </w:pPr>
      <w:del w:id="836" w:author="Dong Trieu" w:date="2023-04-03T23:46:00Z">
        <w:r w:rsidDel="00442000">
          <w:rPr>
            <w:rFonts w:eastAsiaTheme="majorEastAsia" w:cstheme="majorBidi"/>
            <w:b/>
            <w:szCs w:val="32"/>
          </w:rPr>
          <w:br w:type="page"/>
        </w:r>
      </w:del>
    </w:p>
    <w:p w14:paraId="2AB255E6" w14:textId="11699C3D" w:rsidR="00DE6030" w:rsidRDefault="00AD00A2" w:rsidP="00EE187C">
      <w:pPr>
        <w:outlineLvl w:val="0"/>
        <w:rPr>
          <w:ins w:id="837" w:author="Dong Trieu" w:date="2023-04-03T23:47:00Z"/>
          <w:rFonts w:eastAsiaTheme="majorEastAsia" w:cstheme="majorBidi"/>
          <w:b/>
          <w:szCs w:val="32"/>
        </w:rPr>
      </w:pPr>
      <w:bookmarkStart w:id="838" w:name="_Toc131493803"/>
      <w:r>
        <w:rPr>
          <w:rFonts w:eastAsiaTheme="majorEastAsia" w:cstheme="majorBidi"/>
          <w:b/>
          <w:szCs w:val="32"/>
        </w:rPr>
        <w:t>MỤC LỤC BẢNG BIỂU</w:t>
      </w:r>
      <w:bookmarkEnd w:id="838"/>
    </w:p>
    <w:p w14:paraId="2B4DE6BB" w14:textId="10452FAB" w:rsidR="00442000" w:rsidRDefault="00442000">
      <w:pPr>
        <w:pStyle w:val="TableofFigures"/>
        <w:tabs>
          <w:tab w:val="right" w:leader="dot" w:pos="9060"/>
        </w:tabs>
        <w:rPr>
          <w:ins w:id="839" w:author="Dong Trieu" w:date="2023-04-03T23:47:00Z"/>
          <w:rFonts w:asciiTheme="minorHAnsi" w:eastAsiaTheme="minorEastAsia" w:hAnsiTheme="minorHAnsi"/>
          <w:noProof/>
          <w:sz w:val="22"/>
          <w:lang w:val="en-001" w:eastAsia="en-001"/>
        </w:rPr>
      </w:pPr>
      <w:ins w:id="840" w:author="Dong Trieu" w:date="2023-04-03T23:47:00Z">
        <w:r>
          <w:rPr>
            <w:b/>
          </w:rPr>
          <w:fldChar w:fldCharType="begin"/>
        </w:r>
        <w:r>
          <w:rPr>
            <w:b/>
          </w:rPr>
          <w:instrText xml:space="preserve"> TOC \h \z \c "Bảng" </w:instrText>
        </w:r>
      </w:ins>
      <w:r>
        <w:rPr>
          <w:b/>
        </w:rPr>
        <w:fldChar w:fldCharType="separate"/>
      </w:r>
      <w:ins w:id="841"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"_Toc131458075"</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1. Sản Phẩm</w:t>
        </w:r>
        <w:r>
          <w:rPr>
            <w:noProof/>
            <w:webHidden/>
          </w:rPr>
          <w:tab/>
        </w:r>
        <w:r>
          <w:rPr>
            <w:noProof/>
            <w:webHidden/>
          </w:rPr>
          <w:fldChar w:fldCharType="begin"/>
        </w:r>
        <w:r>
          <w:rPr>
            <w:noProof/>
            <w:webHidden/>
          </w:rPr>
          <w:instrText xml:space="preserve"> PAGEREF _Toc131458075 \h </w:instrText>
        </w:r>
      </w:ins>
      <w:r>
        <w:rPr>
          <w:noProof/>
          <w:webHidden/>
        </w:rPr>
      </w:r>
      <w:r>
        <w:rPr>
          <w:noProof/>
          <w:webHidden/>
        </w:rPr>
        <w:fldChar w:fldCharType="separate"/>
      </w:r>
      <w:ins w:id="842" w:author="Dong Trieu" w:date="2023-04-03T23:47:00Z">
        <w:r>
          <w:rPr>
            <w:noProof/>
            <w:webHidden/>
          </w:rPr>
          <w:t>16</w:t>
        </w:r>
        <w:r>
          <w:rPr>
            <w:noProof/>
            <w:webHidden/>
          </w:rPr>
          <w:fldChar w:fldCharType="end"/>
        </w:r>
        <w:r w:rsidRPr="002C4029">
          <w:rPr>
            <w:rStyle w:val="Hyperlink"/>
            <w:noProof/>
          </w:rPr>
          <w:fldChar w:fldCharType="end"/>
        </w:r>
      </w:ins>
    </w:p>
    <w:p w14:paraId="66996B86" w14:textId="702FB20B" w:rsidR="00442000" w:rsidRDefault="00442000">
      <w:pPr>
        <w:pStyle w:val="TableofFigures"/>
        <w:tabs>
          <w:tab w:val="right" w:leader="dot" w:pos="9060"/>
        </w:tabs>
        <w:rPr>
          <w:ins w:id="843" w:author="Dong Trieu" w:date="2023-04-03T23:47:00Z"/>
          <w:rFonts w:asciiTheme="minorHAnsi" w:eastAsiaTheme="minorEastAsia" w:hAnsiTheme="minorHAnsi"/>
          <w:noProof/>
          <w:sz w:val="22"/>
          <w:lang w:val="en-001" w:eastAsia="en-001"/>
        </w:rPr>
      </w:pPr>
      <w:ins w:id="844"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"_Toc131458076"</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2. Danh Mục</w:t>
        </w:r>
        <w:r>
          <w:rPr>
            <w:noProof/>
            <w:webHidden/>
          </w:rPr>
          <w:tab/>
        </w:r>
        <w:r>
          <w:rPr>
            <w:noProof/>
            <w:webHidden/>
          </w:rPr>
          <w:fldChar w:fldCharType="begin"/>
        </w:r>
        <w:r>
          <w:rPr>
            <w:noProof/>
            <w:webHidden/>
          </w:rPr>
          <w:instrText xml:space="preserve"> PAGEREF _Toc131458076 \h </w:instrText>
        </w:r>
      </w:ins>
      <w:r>
        <w:rPr>
          <w:noProof/>
          <w:webHidden/>
        </w:rPr>
      </w:r>
      <w:r>
        <w:rPr>
          <w:noProof/>
          <w:webHidden/>
        </w:rPr>
        <w:fldChar w:fldCharType="separate"/>
      </w:r>
      <w:ins w:id="845" w:author="Dong Trieu" w:date="2023-04-03T23:47:00Z">
        <w:r>
          <w:rPr>
            <w:noProof/>
            <w:webHidden/>
          </w:rPr>
          <w:t>16</w:t>
        </w:r>
        <w:r>
          <w:rPr>
            <w:noProof/>
            <w:webHidden/>
          </w:rPr>
          <w:fldChar w:fldCharType="end"/>
        </w:r>
        <w:r w:rsidRPr="002C4029">
          <w:rPr>
            <w:rStyle w:val="Hyperlink"/>
            <w:noProof/>
          </w:rPr>
          <w:fldChar w:fldCharType="end"/>
        </w:r>
      </w:ins>
    </w:p>
    <w:p w14:paraId="26BEDA7C" w14:textId="01C6EE83" w:rsidR="00442000" w:rsidRDefault="00442000">
      <w:pPr>
        <w:pStyle w:val="TableofFigures"/>
        <w:tabs>
          <w:tab w:val="right" w:leader="dot" w:pos="9060"/>
        </w:tabs>
        <w:rPr>
          <w:ins w:id="846" w:author="Dong Trieu" w:date="2023-04-03T23:47:00Z"/>
          <w:rFonts w:asciiTheme="minorHAnsi" w:eastAsiaTheme="minorEastAsia" w:hAnsiTheme="minorHAnsi"/>
          <w:noProof/>
          <w:sz w:val="22"/>
          <w:lang w:val="en-001" w:eastAsia="en-001"/>
        </w:rPr>
      </w:pPr>
      <w:ins w:id="847"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"_Toc131458077"</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3. Khách hàng</w:t>
        </w:r>
        <w:r>
          <w:rPr>
            <w:noProof/>
            <w:webHidden/>
          </w:rPr>
          <w:tab/>
        </w:r>
        <w:r>
          <w:rPr>
            <w:noProof/>
            <w:webHidden/>
          </w:rPr>
          <w:fldChar w:fldCharType="begin"/>
        </w:r>
        <w:r>
          <w:rPr>
            <w:noProof/>
            <w:webHidden/>
          </w:rPr>
          <w:instrText xml:space="preserve"> PAGEREF _Toc131458077 \h </w:instrText>
        </w:r>
      </w:ins>
      <w:r>
        <w:rPr>
          <w:noProof/>
          <w:webHidden/>
        </w:rPr>
      </w:r>
      <w:r>
        <w:rPr>
          <w:noProof/>
          <w:webHidden/>
        </w:rPr>
        <w:fldChar w:fldCharType="separate"/>
      </w:r>
      <w:ins w:id="848" w:author="Dong Trieu" w:date="2023-04-03T23:47:00Z">
        <w:r>
          <w:rPr>
            <w:noProof/>
            <w:webHidden/>
          </w:rPr>
          <w:t>17</w:t>
        </w:r>
        <w:r>
          <w:rPr>
            <w:noProof/>
            <w:webHidden/>
          </w:rPr>
          <w:fldChar w:fldCharType="end"/>
        </w:r>
        <w:r w:rsidRPr="002C4029">
          <w:rPr>
            <w:rStyle w:val="Hyperlink"/>
            <w:noProof/>
          </w:rPr>
          <w:fldChar w:fldCharType="end"/>
        </w:r>
      </w:ins>
    </w:p>
    <w:p w14:paraId="02D0829E" w14:textId="034C1B21" w:rsidR="00442000" w:rsidRDefault="00442000">
      <w:pPr>
        <w:pStyle w:val="TableofFigures"/>
        <w:tabs>
          <w:tab w:val="right" w:leader="dot" w:pos="9060"/>
        </w:tabs>
        <w:rPr>
          <w:ins w:id="849" w:author="Dong Trieu" w:date="2023-04-03T23:47:00Z"/>
          <w:rFonts w:asciiTheme="minorHAnsi" w:eastAsiaTheme="minorEastAsia" w:hAnsiTheme="minorHAnsi"/>
          <w:noProof/>
          <w:sz w:val="22"/>
          <w:lang w:val="en-001" w:eastAsia="en-001"/>
        </w:rPr>
      </w:pPr>
      <w:ins w:id="850"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"_Toc131458078"</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4. Nhân Viên</w:t>
        </w:r>
        <w:r>
          <w:rPr>
            <w:noProof/>
            <w:webHidden/>
          </w:rPr>
          <w:tab/>
        </w:r>
        <w:r>
          <w:rPr>
            <w:noProof/>
            <w:webHidden/>
          </w:rPr>
          <w:fldChar w:fldCharType="begin"/>
        </w:r>
        <w:r>
          <w:rPr>
            <w:noProof/>
            <w:webHidden/>
          </w:rPr>
          <w:instrText xml:space="preserve"> PAGEREF _Toc131458078 \h </w:instrText>
        </w:r>
      </w:ins>
      <w:r>
        <w:rPr>
          <w:noProof/>
          <w:webHidden/>
        </w:rPr>
      </w:r>
      <w:r>
        <w:rPr>
          <w:noProof/>
          <w:webHidden/>
        </w:rPr>
        <w:fldChar w:fldCharType="separate"/>
      </w:r>
      <w:ins w:id="851" w:author="Dong Trieu" w:date="2023-04-03T23:47:00Z">
        <w:r>
          <w:rPr>
            <w:noProof/>
            <w:webHidden/>
          </w:rPr>
          <w:t>17</w:t>
        </w:r>
        <w:r>
          <w:rPr>
            <w:noProof/>
            <w:webHidden/>
          </w:rPr>
          <w:fldChar w:fldCharType="end"/>
        </w:r>
        <w:r w:rsidRPr="002C4029">
          <w:rPr>
            <w:rStyle w:val="Hyperlink"/>
            <w:noProof/>
          </w:rPr>
          <w:fldChar w:fldCharType="end"/>
        </w:r>
      </w:ins>
    </w:p>
    <w:p w14:paraId="142FAA63" w14:textId="60FC054E" w:rsidR="00442000" w:rsidRDefault="00442000">
      <w:pPr>
        <w:pStyle w:val="TableofFigures"/>
        <w:tabs>
          <w:tab w:val="right" w:leader="dot" w:pos="9060"/>
        </w:tabs>
        <w:rPr>
          <w:ins w:id="852" w:author="Dong Trieu" w:date="2023-04-03T23:47:00Z"/>
          <w:rFonts w:asciiTheme="minorHAnsi" w:eastAsiaTheme="minorEastAsia" w:hAnsiTheme="minorHAnsi"/>
          <w:noProof/>
          <w:sz w:val="22"/>
          <w:lang w:val="en-001" w:eastAsia="en-001"/>
        </w:rPr>
      </w:pPr>
      <w:ins w:id="853"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"_Toc131458079"</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5. Phân Quyền</w:t>
        </w:r>
        <w:r>
          <w:rPr>
            <w:noProof/>
            <w:webHidden/>
          </w:rPr>
          <w:tab/>
        </w:r>
        <w:r>
          <w:rPr>
            <w:noProof/>
            <w:webHidden/>
          </w:rPr>
          <w:fldChar w:fldCharType="begin"/>
        </w:r>
        <w:r>
          <w:rPr>
            <w:noProof/>
            <w:webHidden/>
          </w:rPr>
          <w:instrText xml:space="preserve"> PAGEREF _Toc131458079 \h </w:instrText>
        </w:r>
      </w:ins>
      <w:r>
        <w:rPr>
          <w:noProof/>
          <w:webHidden/>
        </w:rPr>
      </w:r>
      <w:r>
        <w:rPr>
          <w:noProof/>
          <w:webHidden/>
        </w:rPr>
        <w:fldChar w:fldCharType="separate"/>
      </w:r>
      <w:ins w:id="854" w:author="Dong Trieu" w:date="2023-04-03T23:47:00Z">
        <w:r>
          <w:rPr>
            <w:noProof/>
            <w:webHidden/>
          </w:rPr>
          <w:t>17</w:t>
        </w:r>
        <w:r>
          <w:rPr>
            <w:noProof/>
            <w:webHidden/>
          </w:rPr>
          <w:fldChar w:fldCharType="end"/>
        </w:r>
        <w:r w:rsidRPr="002C4029">
          <w:rPr>
            <w:rStyle w:val="Hyperlink"/>
            <w:noProof/>
          </w:rPr>
          <w:fldChar w:fldCharType="end"/>
        </w:r>
      </w:ins>
    </w:p>
    <w:p w14:paraId="03A85A48" w14:textId="1CA87878" w:rsidR="00442000" w:rsidRDefault="00442000">
      <w:pPr>
        <w:pStyle w:val="TableofFigures"/>
        <w:tabs>
          <w:tab w:val="right" w:leader="dot" w:pos="9060"/>
        </w:tabs>
        <w:rPr>
          <w:ins w:id="855" w:author="Dong Trieu" w:date="2023-04-03T23:47:00Z"/>
          <w:rFonts w:asciiTheme="minorHAnsi" w:eastAsiaTheme="minorEastAsia" w:hAnsiTheme="minorHAnsi"/>
          <w:noProof/>
          <w:sz w:val="22"/>
          <w:lang w:val="en-001" w:eastAsia="en-001"/>
        </w:rPr>
      </w:pPr>
      <w:ins w:id="856"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"_Toc131458080"</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6. Đơn Hàng</w:t>
        </w:r>
        <w:r>
          <w:rPr>
            <w:noProof/>
            <w:webHidden/>
          </w:rPr>
          <w:tab/>
        </w:r>
        <w:r>
          <w:rPr>
            <w:noProof/>
            <w:webHidden/>
          </w:rPr>
          <w:fldChar w:fldCharType="begin"/>
        </w:r>
        <w:r>
          <w:rPr>
            <w:noProof/>
            <w:webHidden/>
          </w:rPr>
          <w:instrText xml:space="preserve"> PAGEREF _Toc131458080 \h </w:instrText>
        </w:r>
      </w:ins>
      <w:r>
        <w:rPr>
          <w:noProof/>
          <w:webHidden/>
        </w:rPr>
      </w:r>
      <w:r>
        <w:rPr>
          <w:noProof/>
          <w:webHidden/>
        </w:rPr>
        <w:fldChar w:fldCharType="separate"/>
      </w:r>
      <w:ins w:id="857" w:author="Dong Trieu" w:date="2023-04-03T23:47:00Z">
        <w:r>
          <w:rPr>
            <w:noProof/>
            <w:webHidden/>
          </w:rPr>
          <w:t>18</w:t>
        </w:r>
        <w:r>
          <w:rPr>
            <w:noProof/>
            <w:webHidden/>
          </w:rPr>
          <w:fldChar w:fldCharType="end"/>
        </w:r>
        <w:r w:rsidRPr="002C4029">
          <w:rPr>
            <w:rStyle w:val="Hyperlink"/>
            <w:noProof/>
          </w:rPr>
          <w:fldChar w:fldCharType="end"/>
        </w:r>
      </w:ins>
    </w:p>
    <w:p w14:paraId="6C9C3D1E" w14:textId="4A03108D" w:rsidR="00442000" w:rsidRDefault="00442000">
      <w:pPr>
        <w:pStyle w:val="TableofFigures"/>
        <w:tabs>
          <w:tab w:val="right" w:leader="dot" w:pos="9060"/>
        </w:tabs>
        <w:rPr>
          <w:ins w:id="858" w:author="Dong Trieu" w:date="2023-04-03T23:47:00Z"/>
          <w:rFonts w:asciiTheme="minorHAnsi" w:eastAsiaTheme="minorEastAsia" w:hAnsiTheme="minorHAnsi"/>
          <w:noProof/>
          <w:sz w:val="22"/>
          <w:lang w:val="en-001" w:eastAsia="en-001"/>
        </w:rPr>
      </w:pPr>
      <w:ins w:id="859"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"_Toc131458081"</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7. Chi tiết Đơn Hàng</w:t>
        </w:r>
        <w:r>
          <w:rPr>
            <w:noProof/>
            <w:webHidden/>
          </w:rPr>
          <w:tab/>
        </w:r>
        <w:r>
          <w:rPr>
            <w:noProof/>
            <w:webHidden/>
          </w:rPr>
          <w:fldChar w:fldCharType="begin"/>
        </w:r>
        <w:r>
          <w:rPr>
            <w:noProof/>
            <w:webHidden/>
          </w:rPr>
          <w:instrText xml:space="preserve"> PAGEREF _Toc131458081 \h </w:instrText>
        </w:r>
      </w:ins>
      <w:r>
        <w:rPr>
          <w:noProof/>
          <w:webHidden/>
        </w:rPr>
      </w:r>
      <w:r>
        <w:rPr>
          <w:noProof/>
          <w:webHidden/>
        </w:rPr>
        <w:fldChar w:fldCharType="separate"/>
      </w:r>
      <w:ins w:id="860" w:author="Dong Trieu" w:date="2023-04-03T23:47:00Z">
        <w:r>
          <w:rPr>
            <w:noProof/>
            <w:webHidden/>
          </w:rPr>
          <w:t>18</w:t>
        </w:r>
        <w:r>
          <w:rPr>
            <w:noProof/>
            <w:webHidden/>
          </w:rPr>
          <w:fldChar w:fldCharType="end"/>
        </w:r>
        <w:r w:rsidRPr="002C4029">
          <w:rPr>
            <w:rStyle w:val="Hyperlink"/>
            <w:noProof/>
          </w:rPr>
          <w:fldChar w:fldCharType="end"/>
        </w:r>
      </w:ins>
    </w:p>
    <w:p w14:paraId="40E1943F" w14:textId="02BEF596" w:rsidR="00442000" w:rsidRDefault="00442000">
      <w:pPr>
        <w:pStyle w:val="TableofFigures"/>
        <w:tabs>
          <w:tab w:val="right" w:leader="dot" w:pos="9060"/>
        </w:tabs>
        <w:rPr>
          <w:ins w:id="861" w:author="Dong Trieu" w:date="2023-04-03T23:47:00Z"/>
          <w:rFonts w:asciiTheme="minorHAnsi" w:eastAsiaTheme="minorEastAsia" w:hAnsiTheme="minorHAnsi"/>
          <w:noProof/>
          <w:sz w:val="22"/>
          <w:lang w:val="en-001" w:eastAsia="en-001"/>
        </w:rPr>
      </w:pPr>
      <w:ins w:id="862" w:author="Dong Trieu" w:date="2023-04-03T23:47:00Z">
        <w:r w:rsidRPr="002C4029">
          <w:rPr>
            <w:rStyle w:val="Hyperlink"/>
            <w:noProof/>
          </w:rPr>
          <w:fldChar w:fldCharType="begin"/>
        </w:r>
        <w:r w:rsidRPr="002C4029">
          <w:rPr>
            <w:rStyle w:val="Hyperlink"/>
            <w:noProof/>
          </w:rPr>
          <w:instrText xml:space="preserve"> </w:instrText>
        </w:r>
        <w:r>
          <w:rPr>
            <w:noProof/>
          </w:rPr>
          <w:instrText>HYPERLINK \l "_Toc131458082"</w:instrText>
        </w:r>
        <w:r w:rsidRPr="002C4029">
          <w:rPr>
            <w:rStyle w:val="Hyperlink"/>
            <w:noProof/>
          </w:rPr>
          <w:instrText xml:space="preserve"> </w:instrText>
        </w:r>
        <w:r w:rsidRPr="002C4029">
          <w:rPr>
            <w:rStyle w:val="Hyperlink"/>
            <w:noProof/>
          </w:rPr>
          <w:fldChar w:fldCharType="separate"/>
        </w:r>
        <w:r w:rsidRPr="002C4029">
          <w:rPr>
            <w:rStyle w:val="Hyperlink"/>
            <w:noProof/>
          </w:rPr>
          <w:t>Bảng 8. Feedback</w:t>
        </w:r>
        <w:r>
          <w:rPr>
            <w:noProof/>
            <w:webHidden/>
          </w:rPr>
          <w:tab/>
        </w:r>
        <w:r>
          <w:rPr>
            <w:noProof/>
            <w:webHidden/>
          </w:rPr>
          <w:fldChar w:fldCharType="begin"/>
        </w:r>
        <w:r>
          <w:rPr>
            <w:noProof/>
            <w:webHidden/>
          </w:rPr>
          <w:instrText xml:space="preserve"> PAGEREF _Toc131458082 \h </w:instrText>
        </w:r>
      </w:ins>
      <w:r>
        <w:rPr>
          <w:noProof/>
          <w:webHidden/>
        </w:rPr>
      </w:r>
      <w:r>
        <w:rPr>
          <w:noProof/>
          <w:webHidden/>
        </w:rPr>
        <w:fldChar w:fldCharType="separate"/>
      </w:r>
      <w:ins w:id="863" w:author="Dong Trieu" w:date="2023-04-03T23:47:00Z">
        <w:r>
          <w:rPr>
            <w:noProof/>
            <w:webHidden/>
          </w:rPr>
          <w:t>18</w:t>
        </w:r>
        <w:r>
          <w:rPr>
            <w:noProof/>
            <w:webHidden/>
          </w:rPr>
          <w:fldChar w:fldCharType="end"/>
        </w:r>
        <w:r w:rsidRPr="002C4029">
          <w:rPr>
            <w:rStyle w:val="Hyperlink"/>
            <w:noProof/>
          </w:rPr>
          <w:fldChar w:fldCharType="end"/>
        </w:r>
      </w:ins>
    </w:p>
    <w:p w14:paraId="1B9B8B6E" w14:textId="2901018A" w:rsidR="00442000" w:rsidDel="00442000" w:rsidRDefault="00442000" w:rsidP="00EE187C">
      <w:pPr>
        <w:outlineLvl w:val="0"/>
        <w:rPr>
          <w:del w:id="864" w:author="Dong Trieu" w:date="2023-04-03T23:47:00Z"/>
          <w:rFonts w:eastAsiaTheme="majorEastAsia" w:cstheme="majorBidi"/>
          <w:b/>
          <w:szCs w:val="32"/>
        </w:rPr>
      </w:pPr>
      <w:ins w:id="865" w:author="Dong Trieu" w:date="2023-04-03T23:47:00Z">
        <w:r>
          <w:rPr>
            <w:b/>
          </w:rPr>
          <w:fldChar w:fldCharType="end"/>
        </w:r>
      </w:ins>
    </w:p>
    <w:p w14:paraId="16962655" w14:textId="77777777" w:rsidR="00DE7576" w:rsidRDefault="00DE6030">
      <w:pPr>
        <w:pStyle w:val="Muc1"/>
        <w:pPrChange w:id="866" w:author="Dong Trieu" w:date="2023-04-03T23:47:00Z">
          <w:pPr>
            <w:pStyle w:val="Muc1"/>
            <w:numPr>
              <w:numId w:val="21"/>
            </w:numPr>
            <w:ind w:left="360"/>
          </w:pPr>
        </w:pPrChange>
      </w:pPr>
      <w:r w:rsidRPr="00754272">
        <w:br w:type="page"/>
      </w:r>
      <w:bookmarkStart w:id="867" w:name="_Toc131493804"/>
      <w:r w:rsidR="008B4C2F" w:rsidRPr="00754272">
        <w:lastRenderedPageBreak/>
        <w:t>GIỚI THIỆU</w:t>
      </w:r>
      <w:bookmarkEnd w:id="867"/>
    </w:p>
    <w:p w14:paraId="19495330" w14:textId="325961AF" w:rsidR="00F67288" w:rsidDel="00744D02" w:rsidRDefault="00CB4D1E" w:rsidP="004D4157">
      <w:pPr>
        <w:pStyle w:val="Muc1"/>
        <w:rPr>
          <w:ins w:id="868" w:author="LE THACH" w:date="2023-03-25T14:27:00Z"/>
          <w:del w:id="869" w:author="Dong Trieu" w:date="2023-04-03T23:19:00Z"/>
        </w:rPr>
      </w:pPr>
      <w:bookmarkStart w:id="870" w:name="_Toc131493805"/>
      <w:proofErr w:type="spellStart"/>
      <w:r>
        <w:t>Tên</w:t>
      </w:r>
      <w:proofErr w:type="spellEnd"/>
      <w:r>
        <w:t xml:space="preserve"> </w:t>
      </w:r>
      <w:proofErr w:type="spellStart"/>
      <w:r>
        <w:t>đồ</w:t>
      </w:r>
      <w:proofErr w:type="spellEnd"/>
      <w:r>
        <w:t xml:space="preserve"> </w:t>
      </w:r>
      <w:proofErr w:type="spellStart"/>
      <w:r>
        <w:t>án</w:t>
      </w:r>
      <w:proofErr w:type="spellEnd"/>
      <w:ins w:id="871" w:author="Dong Trieu" w:date="2023-04-03T23:20:00Z">
        <w:r w:rsidR="00CD4723">
          <w:t>:</w:t>
        </w:r>
        <w:bookmarkEnd w:id="870"/>
        <w:r w:rsidR="00CD4723">
          <w:t xml:space="preserve"> </w:t>
        </w:r>
      </w:ins>
    </w:p>
    <w:p w14:paraId="525095A2" w14:textId="7DB9348C" w:rsidR="0096157B" w:rsidRPr="002A6FB3" w:rsidRDefault="0096157B">
      <w:pPr>
        <w:pStyle w:val="Muc1"/>
        <w:rPr>
          <w:sz w:val="26"/>
          <w:rPrChange w:id="872" w:author="Dong Trieu" w:date="2023-04-03T23:20:00Z">
            <w:rPr/>
          </w:rPrChange>
        </w:rPr>
      </w:pPr>
      <w:bookmarkStart w:id="873" w:name="_Toc131493806"/>
      <w:ins w:id="874" w:author="LE THACH" w:date="2023-03-25T14:28:00Z">
        <w:r>
          <w:t xml:space="preserve">Website </w:t>
        </w:r>
        <w:proofErr w:type="spellStart"/>
        <w:r>
          <w:t>bán</w:t>
        </w:r>
        <w:proofErr w:type="spellEnd"/>
        <w:r>
          <w:rPr>
            <w:lang w:val="vi-VN"/>
          </w:rPr>
          <w:t xml:space="preserve"> </w:t>
        </w:r>
        <w:proofErr w:type="spellStart"/>
        <w:r>
          <w:rPr>
            <w:lang w:val="vi-VN"/>
          </w:rPr>
          <w:t>gạo</w:t>
        </w:r>
      </w:ins>
      <w:proofErr w:type="spellEnd"/>
      <w:ins w:id="875" w:author="Dong Trieu" w:date="2023-04-03T23:20:00Z">
        <w:r w:rsidR="002A6FB3">
          <w:t>.</w:t>
        </w:r>
      </w:ins>
      <w:bookmarkEnd w:id="873"/>
    </w:p>
    <w:p w14:paraId="2D0916C8" w14:textId="77777777" w:rsidR="004D4157" w:rsidRDefault="004D4157" w:rsidP="004D4157"/>
    <w:p w14:paraId="50BBAEED" w14:textId="23651F69" w:rsidR="00CB4D1E" w:rsidRDefault="00CB4D1E" w:rsidP="004D4157">
      <w:pPr>
        <w:pStyle w:val="Muc1"/>
        <w:rPr>
          <w:ins w:id="876" w:author="LE THACH" w:date="2023-03-25T14:32:00Z"/>
        </w:rPr>
      </w:pPr>
      <w:bookmarkStart w:id="877" w:name="_Toc131493807"/>
      <w:proofErr w:type="spellStart"/>
      <w:r>
        <w:t>Mục</w:t>
      </w:r>
      <w:proofErr w:type="spellEnd"/>
      <w:r>
        <w:t xml:space="preserve"> </w:t>
      </w:r>
      <w:proofErr w:type="spellStart"/>
      <w:r>
        <w:t>đích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bookmarkEnd w:id="877"/>
      <w:proofErr w:type="spellEnd"/>
    </w:p>
    <w:p w14:paraId="7972CFEA" w14:textId="679120AA" w:rsidR="0096157B" w:rsidRDefault="0096157B" w:rsidP="0096157B">
      <w:pPr>
        <w:ind w:left="360"/>
        <w:rPr>
          <w:ins w:id="878" w:author="LE THACH" w:date="2023-03-25T14:55:00Z"/>
          <w:lang w:val="vi-VN"/>
        </w:rPr>
      </w:pPr>
      <w:proofErr w:type="spellStart"/>
      <w:ins w:id="879" w:author="LE THACH" w:date="2023-03-25T14:32:00Z">
        <w:r>
          <w:t>Nhu</w:t>
        </w:r>
        <w:proofErr w:type="spellEnd"/>
        <w:r>
          <w:rPr>
            <w:lang w:val="vi-VN"/>
          </w:rPr>
          <w:t xml:space="preserve"> </w:t>
        </w:r>
        <w:proofErr w:type="spellStart"/>
        <w:r>
          <w:rPr>
            <w:lang w:val="vi-VN"/>
          </w:rPr>
          <w:t>cầu</w:t>
        </w:r>
        <w:proofErr w:type="spellEnd"/>
        <w:r>
          <w:rPr>
            <w:lang w:val="vi-VN"/>
          </w:rPr>
          <w:t xml:space="preserve"> mua </w:t>
        </w:r>
        <w:proofErr w:type="spellStart"/>
        <w:r>
          <w:rPr>
            <w:lang w:val="vi-VN"/>
          </w:rPr>
          <w:t>gạo</w:t>
        </w:r>
        <w:proofErr w:type="spellEnd"/>
        <w:r>
          <w:rPr>
            <w:lang w:val="vi-VN"/>
          </w:rPr>
          <w:t xml:space="preserve"> </w:t>
        </w:r>
      </w:ins>
      <w:proofErr w:type="spellStart"/>
      <w:ins w:id="880" w:author="LE THACH" w:date="2023-03-25T14:33:00Z">
        <w:r>
          <w:rPr>
            <w:lang w:val="vi-VN"/>
          </w:rPr>
          <w:t>là</w:t>
        </w:r>
        <w:proofErr w:type="spellEnd"/>
        <w:r>
          <w:rPr>
            <w:lang w:val="vi-VN"/>
          </w:rPr>
          <w:t xml:space="preserve"> nhu </w:t>
        </w:r>
        <w:proofErr w:type="spellStart"/>
        <w:r>
          <w:rPr>
            <w:lang w:val="vi-VN"/>
          </w:rPr>
          <w:t>cầu</w:t>
        </w:r>
        <w:proofErr w:type="spellEnd"/>
        <w:r>
          <w:rPr>
            <w:lang w:val="vi-VN"/>
          </w:rPr>
          <w:t xml:space="preserve"> </w:t>
        </w:r>
        <w:proofErr w:type="spellStart"/>
        <w:r>
          <w:rPr>
            <w:lang w:val="vi-VN"/>
          </w:rPr>
          <w:t>thiết</w:t>
        </w:r>
        <w:proofErr w:type="spellEnd"/>
        <w:r>
          <w:rPr>
            <w:lang w:val="vi-VN"/>
          </w:rPr>
          <w:t xml:space="preserve"> </w:t>
        </w:r>
        <w:proofErr w:type="spellStart"/>
        <w:r>
          <w:rPr>
            <w:lang w:val="vi-VN"/>
          </w:rPr>
          <w:t>yếu</w:t>
        </w:r>
        <w:proofErr w:type="spellEnd"/>
        <w:r>
          <w:rPr>
            <w:lang w:val="vi-VN"/>
          </w:rPr>
          <w:t xml:space="preserve"> trong </w:t>
        </w:r>
        <w:proofErr w:type="spellStart"/>
        <w:r>
          <w:rPr>
            <w:lang w:val="vi-VN"/>
          </w:rPr>
          <w:t>bất</w:t>
        </w:r>
        <w:proofErr w:type="spellEnd"/>
        <w:r>
          <w:rPr>
            <w:lang w:val="vi-VN"/>
          </w:rPr>
          <w:t xml:space="preserve"> </w:t>
        </w:r>
        <w:proofErr w:type="spellStart"/>
        <w:r>
          <w:rPr>
            <w:lang w:val="vi-VN"/>
          </w:rPr>
          <w:t>cứ</w:t>
        </w:r>
        <w:proofErr w:type="spellEnd"/>
        <w:r>
          <w:rPr>
            <w:lang w:val="vi-VN"/>
          </w:rPr>
          <w:t xml:space="preserve"> gia </w:t>
        </w:r>
        <w:proofErr w:type="spellStart"/>
        <w:r>
          <w:rPr>
            <w:lang w:val="vi-VN"/>
          </w:rPr>
          <w:t>đình</w:t>
        </w:r>
        <w:proofErr w:type="spellEnd"/>
        <w:r>
          <w:rPr>
            <w:lang w:val="vi-VN"/>
          </w:rPr>
          <w:t xml:space="preserve"> </w:t>
        </w:r>
        <w:proofErr w:type="spellStart"/>
        <w:r>
          <w:rPr>
            <w:lang w:val="vi-VN"/>
          </w:rPr>
          <w:t>nào</w:t>
        </w:r>
        <w:proofErr w:type="spellEnd"/>
        <w:r>
          <w:rPr>
            <w:lang w:val="vi-VN"/>
          </w:rPr>
          <w:t xml:space="preserve"> </w:t>
        </w:r>
        <w:proofErr w:type="spellStart"/>
        <w:r>
          <w:rPr>
            <w:lang w:val="vi-VN"/>
          </w:rPr>
          <w:t>tại</w:t>
        </w:r>
        <w:proofErr w:type="spellEnd"/>
        <w:r>
          <w:rPr>
            <w:lang w:val="vi-VN"/>
          </w:rPr>
          <w:t xml:space="preserve"> </w:t>
        </w:r>
        <w:proofErr w:type="spellStart"/>
        <w:r>
          <w:rPr>
            <w:lang w:val="vi-VN"/>
          </w:rPr>
          <w:t>Việt</w:t>
        </w:r>
        <w:proofErr w:type="spellEnd"/>
        <w:r>
          <w:rPr>
            <w:lang w:val="vi-VN"/>
          </w:rPr>
          <w:t xml:space="preserve"> Nam </w:t>
        </w:r>
        <w:proofErr w:type="spellStart"/>
        <w:r>
          <w:rPr>
            <w:lang w:val="vi-VN"/>
          </w:rPr>
          <w:t>hiện</w:t>
        </w:r>
        <w:proofErr w:type="spellEnd"/>
        <w:r>
          <w:rPr>
            <w:lang w:val="vi-VN"/>
          </w:rPr>
          <w:t xml:space="preserve"> nay, </w:t>
        </w:r>
      </w:ins>
      <w:ins w:id="881" w:author="LE THACH" w:date="2023-03-25T14:34:00Z">
        <w:r w:rsidRPr="0096157B">
          <w:rPr>
            <w:lang w:val="vi-VN"/>
          </w:rPr>
          <w:t xml:space="preserve">nhưng </w:t>
        </w:r>
        <w:proofErr w:type="spellStart"/>
        <w:r w:rsidRPr="0096157B">
          <w:rPr>
            <w:lang w:val="vi-VN"/>
          </w:rPr>
          <w:t>với</w:t>
        </w:r>
        <w:proofErr w:type="spellEnd"/>
        <w:r w:rsidRPr="0096157B">
          <w:rPr>
            <w:lang w:val="vi-VN"/>
          </w:rPr>
          <w:t xml:space="preserve"> </w:t>
        </w:r>
        <w:proofErr w:type="spellStart"/>
        <w:r w:rsidRPr="0096157B">
          <w:rPr>
            <w:lang w:val="vi-VN"/>
          </w:rPr>
          <w:t>nhịp</w:t>
        </w:r>
        <w:proofErr w:type="spellEnd"/>
        <w:r w:rsidRPr="0096157B">
          <w:rPr>
            <w:lang w:val="vi-VN"/>
          </w:rPr>
          <w:t xml:space="preserve"> </w:t>
        </w:r>
        <w:proofErr w:type="spellStart"/>
        <w:r w:rsidRPr="0096157B">
          <w:rPr>
            <w:lang w:val="vi-VN"/>
          </w:rPr>
          <w:t>độ</w:t>
        </w:r>
        <w:proofErr w:type="spellEnd"/>
        <w:r w:rsidRPr="0096157B">
          <w:rPr>
            <w:lang w:val="vi-VN"/>
          </w:rPr>
          <w:t xml:space="preserve"> </w:t>
        </w:r>
        <w:proofErr w:type="spellStart"/>
        <w:r w:rsidRPr="0096157B">
          <w:rPr>
            <w:lang w:val="vi-VN"/>
          </w:rPr>
          <w:t>phát</w:t>
        </w:r>
        <w:proofErr w:type="spellEnd"/>
        <w:r w:rsidRPr="0096157B">
          <w:rPr>
            <w:lang w:val="vi-VN"/>
          </w:rPr>
          <w:t xml:space="preserve"> </w:t>
        </w:r>
        <w:proofErr w:type="spellStart"/>
        <w:r w:rsidRPr="0096157B">
          <w:rPr>
            <w:lang w:val="vi-VN"/>
          </w:rPr>
          <w:t>triển</w:t>
        </w:r>
        <w:proofErr w:type="spellEnd"/>
        <w:r w:rsidRPr="0096157B">
          <w:rPr>
            <w:lang w:val="vi-VN"/>
          </w:rPr>
          <w:t xml:space="preserve"> </w:t>
        </w:r>
        <w:proofErr w:type="spellStart"/>
        <w:r w:rsidRPr="0096157B">
          <w:rPr>
            <w:lang w:val="vi-VN"/>
          </w:rPr>
          <w:t>ngày</w:t>
        </w:r>
        <w:proofErr w:type="spellEnd"/>
        <w:r w:rsidRPr="0096157B">
          <w:rPr>
            <w:lang w:val="vi-VN"/>
          </w:rPr>
          <w:t xml:space="preserve"> nay </w:t>
        </w:r>
        <w:proofErr w:type="spellStart"/>
        <w:r w:rsidRPr="0096157B">
          <w:rPr>
            <w:lang w:val="vi-VN"/>
          </w:rPr>
          <w:t>mọi</w:t>
        </w:r>
        <w:proofErr w:type="spellEnd"/>
        <w:r w:rsidRPr="0096157B">
          <w:rPr>
            <w:lang w:val="vi-VN"/>
          </w:rPr>
          <w:t xml:space="preserve"> </w:t>
        </w:r>
        <w:proofErr w:type="spellStart"/>
        <w:r w:rsidRPr="0096157B">
          <w:rPr>
            <w:lang w:val="vi-VN"/>
          </w:rPr>
          <w:t>người</w:t>
        </w:r>
        <w:proofErr w:type="spellEnd"/>
        <w:r w:rsidRPr="0096157B">
          <w:rPr>
            <w:lang w:val="vi-VN"/>
          </w:rPr>
          <w:t xml:space="preserve"> không </w:t>
        </w:r>
        <w:proofErr w:type="spellStart"/>
        <w:r w:rsidRPr="0096157B">
          <w:rPr>
            <w:lang w:val="vi-VN"/>
          </w:rPr>
          <w:t>còn</w:t>
        </w:r>
        <w:proofErr w:type="spellEnd"/>
        <w:r w:rsidRPr="0096157B">
          <w:rPr>
            <w:lang w:val="vi-VN"/>
          </w:rPr>
          <w:t xml:space="preserve"> </w:t>
        </w:r>
        <w:proofErr w:type="spellStart"/>
        <w:r w:rsidRPr="0096157B">
          <w:rPr>
            <w:lang w:val="vi-VN"/>
          </w:rPr>
          <w:t>thời</w:t>
        </w:r>
        <w:proofErr w:type="spellEnd"/>
        <w:r w:rsidRPr="0096157B">
          <w:rPr>
            <w:lang w:val="vi-VN"/>
          </w:rPr>
          <w:t xml:space="preserve"> gian </w:t>
        </w:r>
        <w:proofErr w:type="spellStart"/>
        <w:r w:rsidRPr="0096157B">
          <w:rPr>
            <w:lang w:val="vi-VN"/>
          </w:rPr>
          <w:t>để</w:t>
        </w:r>
        <w:proofErr w:type="spellEnd"/>
        <w:r w:rsidRPr="0096157B">
          <w:rPr>
            <w:lang w:val="vi-VN"/>
          </w:rPr>
          <w:t xml:space="preserve"> ra </w:t>
        </w:r>
        <w:proofErr w:type="spellStart"/>
        <w:r w:rsidRPr="0096157B">
          <w:rPr>
            <w:lang w:val="vi-VN"/>
          </w:rPr>
          <w:t>đường</w:t>
        </w:r>
        <w:proofErr w:type="spellEnd"/>
        <w:r w:rsidRPr="0096157B">
          <w:rPr>
            <w:lang w:val="vi-VN"/>
          </w:rPr>
          <w:t xml:space="preserve"> </w:t>
        </w:r>
        <w:proofErr w:type="spellStart"/>
        <w:r w:rsidRPr="0096157B">
          <w:rPr>
            <w:lang w:val="vi-VN"/>
          </w:rPr>
          <w:t>để</w:t>
        </w:r>
        <w:proofErr w:type="spellEnd"/>
        <w:r w:rsidRPr="0096157B">
          <w:rPr>
            <w:lang w:val="vi-VN"/>
          </w:rPr>
          <w:t xml:space="preserve"> mua </w:t>
        </w:r>
        <w:proofErr w:type="spellStart"/>
        <w:r w:rsidRPr="0096157B">
          <w:rPr>
            <w:lang w:val="vi-VN"/>
          </w:rPr>
          <w:t>sắm</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w:t>
        </w:r>
        <w:proofErr w:type="spellStart"/>
        <w:r w:rsidRPr="0096157B">
          <w:rPr>
            <w:lang w:val="vi-VN"/>
          </w:rPr>
          <w:t>cần</w:t>
        </w:r>
        <w:proofErr w:type="spellEnd"/>
        <w:r w:rsidRPr="0096157B">
          <w:rPr>
            <w:lang w:val="vi-VN"/>
          </w:rPr>
          <w:t xml:space="preserve"> </w:t>
        </w:r>
        <w:proofErr w:type="spellStart"/>
        <w:r w:rsidRPr="0096157B">
          <w:rPr>
            <w:lang w:val="vi-VN"/>
          </w:rPr>
          <w:t>thiết</w:t>
        </w:r>
        <w:proofErr w:type="spellEnd"/>
        <w:r w:rsidRPr="0096157B">
          <w:rPr>
            <w:lang w:val="vi-VN"/>
          </w:rPr>
          <w:t xml:space="preserve"> </w:t>
        </w:r>
        <w:proofErr w:type="spellStart"/>
        <w:r w:rsidRPr="0096157B">
          <w:rPr>
            <w:lang w:val="vi-VN"/>
          </w:rPr>
          <w:t>và</w:t>
        </w:r>
        <w:proofErr w:type="spellEnd"/>
        <w:r w:rsidRPr="0096157B">
          <w:rPr>
            <w:lang w:val="vi-VN"/>
          </w:rPr>
          <w:t xml:space="preserve"> </w:t>
        </w:r>
        <w:proofErr w:type="spellStart"/>
        <w:r w:rsidRPr="0096157B">
          <w:rPr>
            <w:lang w:val="vi-VN"/>
          </w:rPr>
          <w:t>cũng</w:t>
        </w:r>
        <w:proofErr w:type="spellEnd"/>
        <w:r w:rsidRPr="0096157B">
          <w:rPr>
            <w:lang w:val="vi-VN"/>
          </w:rPr>
          <w:t xml:space="preserve"> không </w:t>
        </w:r>
        <w:proofErr w:type="spellStart"/>
        <w:r w:rsidRPr="0096157B">
          <w:rPr>
            <w:lang w:val="vi-VN"/>
          </w:rPr>
          <w:t>có</w:t>
        </w:r>
        <w:proofErr w:type="spellEnd"/>
        <w:r w:rsidRPr="0096157B">
          <w:rPr>
            <w:lang w:val="vi-VN"/>
          </w:rPr>
          <w:t xml:space="preserve"> </w:t>
        </w:r>
        <w:proofErr w:type="spellStart"/>
        <w:r w:rsidRPr="0096157B">
          <w:rPr>
            <w:lang w:val="vi-VN"/>
          </w:rPr>
          <w:t>thời</w:t>
        </w:r>
        <w:proofErr w:type="spellEnd"/>
        <w:r w:rsidRPr="0096157B">
          <w:rPr>
            <w:lang w:val="vi-VN"/>
          </w:rPr>
          <w:t xml:space="preserve"> gian </w:t>
        </w:r>
        <w:proofErr w:type="spellStart"/>
        <w:r w:rsidRPr="0096157B">
          <w:rPr>
            <w:lang w:val="vi-VN"/>
          </w:rPr>
          <w:t>để</w:t>
        </w:r>
        <w:proofErr w:type="spellEnd"/>
        <w:r w:rsidRPr="0096157B">
          <w:rPr>
            <w:lang w:val="vi-VN"/>
          </w:rPr>
          <w:t xml:space="preserve"> </w:t>
        </w:r>
        <w:proofErr w:type="spellStart"/>
        <w:r w:rsidRPr="0096157B">
          <w:rPr>
            <w:lang w:val="vi-VN"/>
          </w:rPr>
          <w:t>kiểm</w:t>
        </w:r>
        <w:proofErr w:type="spellEnd"/>
        <w:r w:rsidRPr="0096157B">
          <w:rPr>
            <w:lang w:val="vi-VN"/>
          </w:rPr>
          <w:t xml:space="preserve"> tra “</w:t>
        </w:r>
        <w:proofErr w:type="spellStart"/>
        <w:r w:rsidRPr="0096157B">
          <w:rPr>
            <w:lang w:val="vi-VN"/>
          </w:rPr>
          <w:t>liệu</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w:t>
        </w:r>
        <w:proofErr w:type="spellStart"/>
        <w:r w:rsidRPr="0096157B">
          <w:rPr>
            <w:lang w:val="vi-VN"/>
          </w:rPr>
          <w:t>mình</w:t>
        </w:r>
        <w:proofErr w:type="spellEnd"/>
        <w:r w:rsidRPr="0096157B">
          <w:rPr>
            <w:lang w:val="vi-VN"/>
          </w:rPr>
          <w:t xml:space="preserve"> đang ăn </w:t>
        </w:r>
        <w:proofErr w:type="spellStart"/>
        <w:r w:rsidRPr="0096157B">
          <w:rPr>
            <w:lang w:val="vi-VN"/>
          </w:rPr>
          <w:t>có</w:t>
        </w:r>
        <w:proofErr w:type="spellEnd"/>
        <w:r w:rsidRPr="0096157B">
          <w:rPr>
            <w:lang w:val="vi-VN"/>
          </w:rPr>
          <w:t xml:space="preserve"> </w:t>
        </w:r>
        <w:proofErr w:type="spellStart"/>
        <w:r w:rsidRPr="0096157B">
          <w:rPr>
            <w:lang w:val="vi-VN"/>
          </w:rPr>
          <w:t>đủ</w:t>
        </w:r>
        <w:proofErr w:type="spellEnd"/>
        <w:r w:rsidRPr="0096157B">
          <w:rPr>
            <w:lang w:val="vi-VN"/>
          </w:rPr>
          <w:t xml:space="preserve"> an </w:t>
        </w:r>
        <w:proofErr w:type="spellStart"/>
        <w:r w:rsidRPr="0096157B">
          <w:rPr>
            <w:lang w:val="vi-VN"/>
          </w:rPr>
          <w:t>toàn</w:t>
        </w:r>
        <w:proofErr w:type="spellEnd"/>
        <w:r w:rsidRPr="0096157B">
          <w:rPr>
            <w:lang w:val="vi-VN"/>
          </w:rPr>
          <w:t xml:space="preserve"> </w:t>
        </w:r>
        <w:proofErr w:type="spellStart"/>
        <w:r w:rsidRPr="0096157B">
          <w:rPr>
            <w:lang w:val="vi-VN"/>
          </w:rPr>
          <w:t>vệ</w:t>
        </w:r>
        <w:proofErr w:type="spellEnd"/>
        <w:r w:rsidRPr="0096157B">
          <w:rPr>
            <w:lang w:val="vi-VN"/>
          </w:rPr>
          <w:t xml:space="preserve"> sinh không’’ trong khi </w:t>
        </w:r>
        <w:proofErr w:type="spellStart"/>
        <w:r w:rsidRPr="0096157B">
          <w:rPr>
            <w:lang w:val="vi-VN"/>
          </w:rPr>
          <w:t>các</w:t>
        </w:r>
        <w:proofErr w:type="spellEnd"/>
        <w:r w:rsidRPr="0096157B">
          <w:rPr>
            <w:lang w:val="vi-VN"/>
          </w:rPr>
          <w:t xml:space="preserve"> cơ quan </w:t>
        </w:r>
        <w:proofErr w:type="spellStart"/>
        <w:r w:rsidRPr="0096157B">
          <w:rPr>
            <w:lang w:val="vi-VN"/>
          </w:rPr>
          <w:t>chức</w:t>
        </w:r>
        <w:proofErr w:type="spellEnd"/>
        <w:r w:rsidRPr="0096157B">
          <w:rPr>
            <w:lang w:val="vi-VN"/>
          </w:rPr>
          <w:t xml:space="preserve"> năng </w:t>
        </w:r>
        <w:proofErr w:type="spellStart"/>
        <w:r w:rsidRPr="0096157B">
          <w:rPr>
            <w:lang w:val="vi-VN"/>
          </w:rPr>
          <w:t>chỉ</w:t>
        </w:r>
        <w:proofErr w:type="spellEnd"/>
        <w:r w:rsidRPr="0096157B">
          <w:rPr>
            <w:lang w:val="vi-VN"/>
          </w:rPr>
          <w:t xml:space="preserve"> </w:t>
        </w:r>
        <w:proofErr w:type="spellStart"/>
        <w:r w:rsidRPr="0096157B">
          <w:rPr>
            <w:lang w:val="vi-VN"/>
          </w:rPr>
          <w:t>có</w:t>
        </w:r>
        <w:proofErr w:type="spellEnd"/>
        <w:r w:rsidRPr="0096157B">
          <w:rPr>
            <w:lang w:val="vi-VN"/>
          </w:rPr>
          <w:t xml:space="preserve"> </w:t>
        </w:r>
        <w:proofErr w:type="spellStart"/>
        <w:r w:rsidRPr="0096157B">
          <w:rPr>
            <w:lang w:val="vi-VN"/>
          </w:rPr>
          <w:t>thể</w:t>
        </w:r>
        <w:proofErr w:type="spellEnd"/>
        <w:r w:rsidRPr="0096157B">
          <w:rPr>
            <w:lang w:val="vi-VN"/>
          </w:rPr>
          <w:t xml:space="preserve"> ngăn </w:t>
        </w:r>
        <w:proofErr w:type="spellStart"/>
        <w:r w:rsidRPr="0096157B">
          <w:rPr>
            <w:lang w:val="vi-VN"/>
          </w:rPr>
          <w:t>chặn</w:t>
        </w:r>
        <w:proofErr w:type="spellEnd"/>
        <w:r w:rsidRPr="0096157B">
          <w:rPr>
            <w:lang w:val="vi-VN"/>
          </w:rPr>
          <w:t xml:space="preserve"> </w:t>
        </w:r>
        <w:proofErr w:type="spellStart"/>
        <w:r w:rsidRPr="0096157B">
          <w:rPr>
            <w:lang w:val="vi-VN"/>
          </w:rPr>
          <w:t>được</w:t>
        </w:r>
        <w:proofErr w:type="spellEnd"/>
        <w:r w:rsidRPr="0096157B">
          <w:rPr>
            <w:lang w:val="vi-VN"/>
          </w:rPr>
          <w:t xml:space="preserve"> </w:t>
        </w:r>
        <w:proofErr w:type="spellStart"/>
        <w:r w:rsidRPr="0096157B">
          <w:rPr>
            <w:lang w:val="vi-VN"/>
          </w:rPr>
          <w:t>một</w:t>
        </w:r>
        <w:proofErr w:type="spellEnd"/>
        <w:r w:rsidRPr="0096157B">
          <w:rPr>
            <w:lang w:val="vi-VN"/>
          </w:rPr>
          <w:t xml:space="preserve"> </w:t>
        </w:r>
        <w:proofErr w:type="spellStart"/>
        <w:r w:rsidRPr="0096157B">
          <w:rPr>
            <w:lang w:val="vi-VN"/>
          </w:rPr>
          <w:t>phần</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w:t>
        </w:r>
        <w:proofErr w:type="spellStart"/>
        <w:r w:rsidRPr="0096157B">
          <w:rPr>
            <w:lang w:val="vi-VN"/>
          </w:rPr>
          <w:t>bẩn</w:t>
        </w:r>
        <w:proofErr w:type="spellEnd"/>
        <w:r w:rsidRPr="0096157B">
          <w:rPr>
            <w:lang w:val="vi-VN"/>
          </w:rPr>
          <w:t xml:space="preserve"> </w:t>
        </w:r>
        <w:proofErr w:type="spellStart"/>
        <w:r w:rsidRPr="0096157B">
          <w:rPr>
            <w:lang w:val="vi-VN"/>
          </w:rPr>
          <w:t>tràn</w:t>
        </w:r>
        <w:proofErr w:type="spellEnd"/>
        <w:r w:rsidRPr="0096157B">
          <w:rPr>
            <w:lang w:val="vi-VN"/>
          </w:rPr>
          <w:t xml:space="preserve"> </w:t>
        </w:r>
        <w:proofErr w:type="spellStart"/>
        <w:r w:rsidRPr="0096157B">
          <w:rPr>
            <w:lang w:val="vi-VN"/>
          </w:rPr>
          <w:t>vào</w:t>
        </w:r>
        <w:proofErr w:type="spellEnd"/>
        <w:r w:rsidRPr="0096157B">
          <w:rPr>
            <w:lang w:val="vi-VN"/>
          </w:rPr>
          <w:t xml:space="preserve"> </w:t>
        </w:r>
        <w:proofErr w:type="spellStart"/>
        <w:r w:rsidRPr="0096157B">
          <w:rPr>
            <w:lang w:val="vi-VN"/>
          </w:rPr>
          <w:t>thị</w:t>
        </w:r>
        <w:proofErr w:type="spellEnd"/>
        <w:r w:rsidRPr="0096157B">
          <w:rPr>
            <w:lang w:val="vi-VN"/>
          </w:rPr>
          <w:t xml:space="preserve"> </w:t>
        </w:r>
        <w:proofErr w:type="spellStart"/>
        <w:r w:rsidRPr="0096157B">
          <w:rPr>
            <w:lang w:val="vi-VN"/>
          </w:rPr>
          <w:t>trường</w:t>
        </w:r>
        <w:proofErr w:type="spellEnd"/>
        <w:r w:rsidRPr="0096157B">
          <w:rPr>
            <w:lang w:val="vi-VN"/>
          </w:rPr>
          <w:t xml:space="preserve">. </w:t>
        </w:r>
        <w:proofErr w:type="spellStart"/>
        <w:r w:rsidRPr="0096157B">
          <w:rPr>
            <w:lang w:val="vi-VN"/>
          </w:rPr>
          <w:t>Một</w:t>
        </w:r>
        <w:proofErr w:type="spellEnd"/>
        <w:r w:rsidRPr="0096157B">
          <w:rPr>
            <w:lang w:val="vi-VN"/>
          </w:rPr>
          <w:t xml:space="preserve"> </w:t>
        </w:r>
        <w:proofErr w:type="spellStart"/>
        <w:r w:rsidRPr="0096157B">
          <w:rPr>
            <w:lang w:val="vi-VN"/>
          </w:rPr>
          <w:t>lượng</w:t>
        </w:r>
        <w:proofErr w:type="spellEnd"/>
        <w:r w:rsidRPr="0096157B">
          <w:rPr>
            <w:lang w:val="vi-VN"/>
          </w:rPr>
          <w:t xml:space="preserve"> </w:t>
        </w:r>
        <w:proofErr w:type="spellStart"/>
        <w:r w:rsidRPr="0096157B">
          <w:rPr>
            <w:lang w:val="vi-VN"/>
          </w:rPr>
          <w:t>lớn</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không </w:t>
        </w:r>
        <w:proofErr w:type="spellStart"/>
        <w:r w:rsidRPr="0096157B">
          <w:rPr>
            <w:lang w:val="vi-VN"/>
          </w:rPr>
          <w:t>rõ</w:t>
        </w:r>
        <w:proofErr w:type="spellEnd"/>
        <w:r w:rsidRPr="0096157B">
          <w:rPr>
            <w:lang w:val="vi-VN"/>
          </w:rPr>
          <w:t xml:space="preserve"> </w:t>
        </w:r>
        <w:proofErr w:type="spellStart"/>
        <w:r w:rsidRPr="0096157B">
          <w:rPr>
            <w:lang w:val="vi-VN"/>
          </w:rPr>
          <w:t>nguồn</w:t>
        </w:r>
        <w:proofErr w:type="spellEnd"/>
        <w:r w:rsidRPr="0096157B">
          <w:rPr>
            <w:lang w:val="vi-VN"/>
          </w:rPr>
          <w:t xml:space="preserve"> </w:t>
        </w:r>
        <w:proofErr w:type="spellStart"/>
        <w:r w:rsidRPr="0096157B">
          <w:rPr>
            <w:lang w:val="vi-VN"/>
          </w:rPr>
          <w:t>gốc</w:t>
        </w:r>
        <w:proofErr w:type="spellEnd"/>
        <w:r w:rsidRPr="0096157B">
          <w:rPr>
            <w:lang w:val="vi-VN"/>
          </w:rPr>
          <w:t xml:space="preserve">, không an </w:t>
        </w:r>
        <w:proofErr w:type="spellStart"/>
        <w:r w:rsidRPr="0096157B">
          <w:rPr>
            <w:lang w:val="vi-VN"/>
          </w:rPr>
          <w:t>toàn</w:t>
        </w:r>
        <w:proofErr w:type="spellEnd"/>
        <w:r w:rsidRPr="0096157B">
          <w:rPr>
            <w:lang w:val="vi-VN"/>
          </w:rPr>
          <w:t xml:space="preserve"> </w:t>
        </w:r>
        <w:proofErr w:type="spellStart"/>
        <w:r w:rsidRPr="0096157B">
          <w:rPr>
            <w:lang w:val="vi-VN"/>
          </w:rPr>
          <w:t>đấy</w:t>
        </w:r>
        <w:proofErr w:type="spellEnd"/>
        <w:r w:rsidRPr="0096157B">
          <w:rPr>
            <w:lang w:val="vi-VN"/>
          </w:rPr>
          <w:t xml:space="preserve"> </w:t>
        </w:r>
        <w:proofErr w:type="spellStart"/>
        <w:r w:rsidRPr="0096157B">
          <w:rPr>
            <w:lang w:val="vi-VN"/>
          </w:rPr>
          <w:t>là</w:t>
        </w:r>
        <w:proofErr w:type="spellEnd"/>
        <w:r w:rsidRPr="0096157B">
          <w:rPr>
            <w:lang w:val="vi-VN"/>
          </w:rPr>
          <w:t xml:space="preserve"> </w:t>
        </w:r>
        <w:proofErr w:type="spellStart"/>
        <w:r w:rsidRPr="0096157B">
          <w:rPr>
            <w:lang w:val="vi-VN"/>
          </w:rPr>
          <w:t>còn</w:t>
        </w:r>
        <w:proofErr w:type="spellEnd"/>
        <w:r w:rsidRPr="0096157B">
          <w:rPr>
            <w:lang w:val="vi-VN"/>
          </w:rPr>
          <w:t xml:space="preserve"> chưa </w:t>
        </w:r>
        <w:proofErr w:type="spellStart"/>
        <w:r w:rsidRPr="0096157B">
          <w:rPr>
            <w:lang w:val="vi-VN"/>
          </w:rPr>
          <w:t>kể</w:t>
        </w:r>
        <w:proofErr w:type="spellEnd"/>
        <w:r w:rsidRPr="0096157B">
          <w:rPr>
            <w:lang w:val="vi-VN"/>
          </w:rPr>
          <w:t xml:space="preserve"> </w:t>
        </w:r>
        <w:proofErr w:type="spellStart"/>
        <w:r w:rsidRPr="0096157B">
          <w:rPr>
            <w:lang w:val="vi-VN"/>
          </w:rPr>
          <w:t>đến</w:t>
        </w:r>
        <w:proofErr w:type="spellEnd"/>
        <w:r w:rsidRPr="0096157B">
          <w:rPr>
            <w:lang w:val="vi-VN"/>
          </w:rPr>
          <w:t xml:space="preserve"> </w:t>
        </w:r>
        <w:proofErr w:type="spellStart"/>
        <w:r w:rsidRPr="0096157B">
          <w:rPr>
            <w:lang w:val="vi-VN"/>
          </w:rPr>
          <w:t>rất</w:t>
        </w:r>
        <w:proofErr w:type="spellEnd"/>
        <w:r w:rsidRPr="0096157B">
          <w:rPr>
            <w:lang w:val="vi-VN"/>
          </w:rPr>
          <w:t xml:space="preserve"> </w:t>
        </w:r>
        <w:proofErr w:type="spellStart"/>
        <w:r w:rsidRPr="0096157B">
          <w:rPr>
            <w:lang w:val="vi-VN"/>
          </w:rPr>
          <w:t>nhiều</w:t>
        </w:r>
        <w:proofErr w:type="spellEnd"/>
        <w:r w:rsidRPr="0096157B">
          <w:rPr>
            <w:lang w:val="vi-VN"/>
          </w:rPr>
          <w:t xml:space="preserve"> </w:t>
        </w:r>
        <w:proofErr w:type="spellStart"/>
        <w:r w:rsidRPr="0096157B">
          <w:rPr>
            <w:lang w:val="vi-VN"/>
          </w:rPr>
          <w:t>loại</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w:t>
        </w:r>
        <w:proofErr w:type="spellStart"/>
        <w:r w:rsidRPr="0096157B">
          <w:rPr>
            <w:lang w:val="vi-VN"/>
          </w:rPr>
          <w:t>được</w:t>
        </w:r>
        <w:proofErr w:type="spellEnd"/>
        <w:r w:rsidRPr="0096157B">
          <w:rPr>
            <w:lang w:val="vi-VN"/>
          </w:rPr>
          <w:t xml:space="preserve"> “</w:t>
        </w:r>
        <w:proofErr w:type="spellStart"/>
        <w:r w:rsidRPr="0096157B">
          <w:rPr>
            <w:lang w:val="vi-VN"/>
          </w:rPr>
          <w:t>tắm</w:t>
        </w:r>
        <w:proofErr w:type="spellEnd"/>
        <w:r w:rsidRPr="0096157B">
          <w:rPr>
            <w:lang w:val="vi-VN"/>
          </w:rPr>
          <w:t xml:space="preserve">” </w:t>
        </w:r>
        <w:proofErr w:type="spellStart"/>
        <w:r w:rsidRPr="0096157B">
          <w:rPr>
            <w:lang w:val="vi-VN"/>
          </w:rPr>
          <w:t>hóa</w:t>
        </w:r>
        <w:proofErr w:type="spellEnd"/>
        <w:r w:rsidRPr="0096157B">
          <w:rPr>
            <w:lang w:val="vi-VN"/>
          </w:rPr>
          <w:t xml:space="preserve"> </w:t>
        </w:r>
        <w:proofErr w:type="spellStart"/>
        <w:r w:rsidRPr="0096157B">
          <w:rPr>
            <w:lang w:val="vi-VN"/>
          </w:rPr>
          <w:t>chất</w:t>
        </w:r>
        <w:proofErr w:type="spellEnd"/>
        <w:r w:rsidRPr="0096157B">
          <w:rPr>
            <w:lang w:val="vi-VN"/>
          </w:rPr>
          <w:t xml:space="preserve"> </w:t>
        </w:r>
        <w:proofErr w:type="spellStart"/>
        <w:r w:rsidRPr="0096157B">
          <w:rPr>
            <w:lang w:val="vi-VN"/>
          </w:rPr>
          <w:t>độc</w:t>
        </w:r>
        <w:proofErr w:type="spellEnd"/>
        <w:r w:rsidRPr="0096157B">
          <w:rPr>
            <w:lang w:val="vi-VN"/>
          </w:rPr>
          <w:t xml:space="preserve"> </w:t>
        </w:r>
        <w:proofErr w:type="spellStart"/>
        <w:r w:rsidRPr="0096157B">
          <w:rPr>
            <w:lang w:val="vi-VN"/>
          </w:rPr>
          <w:t>hại</w:t>
        </w:r>
        <w:proofErr w:type="spellEnd"/>
        <w:r w:rsidRPr="0096157B">
          <w:rPr>
            <w:lang w:val="vi-VN"/>
          </w:rPr>
          <w:t xml:space="preserve"> </w:t>
        </w:r>
        <w:proofErr w:type="spellStart"/>
        <w:r w:rsidRPr="0096157B">
          <w:rPr>
            <w:lang w:val="vi-VN"/>
          </w:rPr>
          <w:t>trước</w:t>
        </w:r>
        <w:proofErr w:type="spellEnd"/>
        <w:r w:rsidRPr="0096157B">
          <w:rPr>
            <w:lang w:val="vi-VN"/>
          </w:rPr>
          <w:t xml:space="preserve"> khi </w:t>
        </w:r>
        <w:proofErr w:type="spellStart"/>
        <w:r w:rsidRPr="0096157B">
          <w:rPr>
            <w:lang w:val="vi-VN"/>
          </w:rPr>
          <w:t>bán</w:t>
        </w:r>
        <w:proofErr w:type="spellEnd"/>
        <w:r w:rsidRPr="0096157B">
          <w:rPr>
            <w:lang w:val="vi-VN"/>
          </w:rPr>
          <w:t xml:space="preserve"> ra </w:t>
        </w:r>
        <w:proofErr w:type="spellStart"/>
        <w:r w:rsidRPr="0096157B">
          <w:rPr>
            <w:lang w:val="vi-VN"/>
          </w:rPr>
          <w:t>thị</w:t>
        </w:r>
        <w:proofErr w:type="spellEnd"/>
        <w:r w:rsidRPr="0096157B">
          <w:rPr>
            <w:lang w:val="vi-VN"/>
          </w:rPr>
          <w:t xml:space="preserve"> </w:t>
        </w:r>
        <w:proofErr w:type="spellStart"/>
        <w:r w:rsidRPr="0096157B">
          <w:rPr>
            <w:lang w:val="vi-VN"/>
          </w:rPr>
          <w:t>trường</w:t>
        </w:r>
        <w:proofErr w:type="spellEnd"/>
        <w:r w:rsidRPr="0096157B">
          <w:rPr>
            <w:lang w:val="vi-VN"/>
          </w:rPr>
          <w:t xml:space="preserve"> </w:t>
        </w:r>
        <w:proofErr w:type="spellStart"/>
        <w:r w:rsidRPr="0096157B">
          <w:rPr>
            <w:lang w:val="vi-VN"/>
          </w:rPr>
          <w:t>nhằm</w:t>
        </w:r>
        <w:proofErr w:type="spellEnd"/>
        <w:r w:rsidRPr="0096157B">
          <w:rPr>
            <w:lang w:val="vi-VN"/>
          </w:rPr>
          <w:t xml:space="preserve"> </w:t>
        </w:r>
        <w:proofErr w:type="spellStart"/>
        <w:r w:rsidRPr="0096157B">
          <w:rPr>
            <w:lang w:val="vi-VN"/>
          </w:rPr>
          <w:t>mục</w:t>
        </w:r>
        <w:proofErr w:type="spellEnd"/>
        <w:r w:rsidRPr="0096157B">
          <w:rPr>
            <w:lang w:val="vi-VN"/>
          </w:rPr>
          <w:t xml:space="preserve"> </w:t>
        </w:r>
        <w:proofErr w:type="spellStart"/>
        <w:r w:rsidRPr="0096157B">
          <w:rPr>
            <w:lang w:val="vi-VN"/>
          </w:rPr>
          <w:t>đích</w:t>
        </w:r>
        <w:proofErr w:type="spellEnd"/>
        <w:r w:rsidRPr="0096157B">
          <w:rPr>
            <w:lang w:val="vi-VN"/>
          </w:rPr>
          <w:t xml:space="preserve"> thu </w:t>
        </w:r>
        <w:proofErr w:type="spellStart"/>
        <w:r w:rsidRPr="0096157B">
          <w:rPr>
            <w:lang w:val="vi-VN"/>
          </w:rPr>
          <w:t>lợi</w:t>
        </w:r>
        <w:proofErr w:type="spellEnd"/>
        <w:r w:rsidRPr="0096157B">
          <w:rPr>
            <w:lang w:val="vi-VN"/>
          </w:rPr>
          <w:t xml:space="preserve"> </w:t>
        </w:r>
        <w:proofErr w:type="spellStart"/>
        <w:r w:rsidRPr="0096157B">
          <w:rPr>
            <w:lang w:val="vi-VN"/>
          </w:rPr>
          <w:t>nhuận</w:t>
        </w:r>
        <w:proofErr w:type="spellEnd"/>
        <w:r w:rsidRPr="0096157B">
          <w:rPr>
            <w:lang w:val="vi-VN"/>
          </w:rPr>
          <w:t xml:space="preserve">. </w:t>
        </w:r>
        <w:proofErr w:type="spellStart"/>
        <w:r w:rsidRPr="0096157B">
          <w:rPr>
            <w:lang w:val="vi-VN"/>
          </w:rPr>
          <w:t>Cũng</w:t>
        </w:r>
        <w:proofErr w:type="spellEnd"/>
        <w:r w:rsidRPr="0096157B">
          <w:rPr>
            <w:lang w:val="vi-VN"/>
          </w:rPr>
          <w:t xml:space="preserve"> </w:t>
        </w:r>
        <w:proofErr w:type="spellStart"/>
        <w:r w:rsidRPr="0096157B">
          <w:rPr>
            <w:lang w:val="vi-VN"/>
          </w:rPr>
          <w:t>chính</w:t>
        </w:r>
        <w:proofErr w:type="spellEnd"/>
        <w:r w:rsidRPr="0096157B">
          <w:rPr>
            <w:lang w:val="vi-VN"/>
          </w:rPr>
          <w:t xml:space="preserve"> </w:t>
        </w:r>
        <w:proofErr w:type="spellStart"/>
        <w:r w:rsidRPr="0096157B">
          <w:rPr>
            <w:lang w:val="vi-VN"/>
          </w:rPr>
          <w:t>vì</w:t>
        </w:r>
        <w:proofErr w:type="spellEnd"/>
        <w:r w:rsidRPr="0096157B">
          <w:rPr>
            <w:lang w:val="vi-VN"/>
          </w:rPr>
          <w:t xml:space="preserve"> </w:t>
        </w:r>
        <w:proofErr w:type="spellStart"/>
        <w:r w:rsidRPr="0096157B">
          <w:rPr>
            <w:lang w:val="vi-VN"/>
          </w:rPr>
          <w:t>vậy</w:t>
        </w:r>
        <w:proofErr w:type="spellEnd"/>
        <w:r w:rsidRPr="0096157B">
          <w:rPr>
            <w:lang w:val="vi-VN"/>
          </w:rPr>
          <w:t xml:space="preserve"> </w:t>
        </w:r>
        <w:proofErr w:type="spellStart"/>
        <w:r w:rsidRPr="0096157B">
          <w:rPr>
            <w:lang w:val="vi-VN"/>
          </w:rPr>
          <w:t>những</w:t>
        </w:r>
        <w:proofErr w:type="spellEnd"/>
        <w:r w:rsidRPr="0096157B">
          <w:rPr>
            <w:lang w:val="vi-VN"/>
          </w:rPr>
          <w:t xml:space="preserve"> ca </w:t>
        </w:r>
        <w:proofErr w:type="spellStart"/>
        <w:r w:rsidRPr="0096157B">
          <w:rPr>
            <w:lang w:val="vi-VN"/>
          </w:rPr>
          <w:t>tử</w:t>
        </w:r>
        <w:proofErr w:type="spellEnd"/>
        <w:r w:rsidRPr="0096157B">
          <w:rPr>
            <w:lang w:val="vi-VN"/>
          </w:rPr>
          <w:t xml:space="preserve"> vong </w:t>
        </w:r>
        <w:proofErr w:type="spellStart"/>
        <w:r w:rsidRPr="0096157B">
          <w:rPr>
            <w:lang w:val="vi-VN"/>
          </w:rPr>
          <w:t>vì</w:t>
        </w:r>
        <w:proofErr w:type="spellEnd"/>
        <w:r w:rsidRPr="0096157B">
          <w:rPr>
            <w:lang w:val="vi-VN"/>
          </w:rPr>
          <w:t xml:space="preserve"> ung thư </w:t>
        </w:r>
        <w:proofErr w:type="spellStart"/>
        <w:r w:rsidRPr="0096157B">
          <w:rPr>
            <w:lang w:val="vi-VN"/>
          </w:rPr>
          <w:t>ngày</w:t>
        </w:r>
        <w:proofErr w:type="spellEnd"/>
        <w:r w:rsidRPr="0096157B">
          <w:rPr>
            <w:lang w:val="vi-VN"/>
          </w:rPr>
          <w:t xml:space="preserve"> </w:t>
        </w:r>
        <w:proofErr w:type="spellStart"/>
        <w:r w:rsidRPr="0096157B">
          <w:rPr>
            <w:lang w:val="vi-VN"/>
          </w:rPr>
          <w:t>càng</w:t>
        </w:r>
        <w:proofErr w:type="spellEnd"/>
        <w:r w:rsidRPr="0096157B">
          <w:rPr>
            <w:lang w:val="vi-VN"/>
          </w:rPr>
          <w:t xml:space="preserve"> cao, </w:t>
        </w:r>
        <w:proofErr w:type="spellStart"/>
        <w:r w:rsidRPr="0096157B">
          <w:rPr>
            <w:lang w:val="vi-VN"/>
          </w:rPr>
          <w:t>những</w:t>
        </w:r>
        <w:proofErr w:type="spellEnd"/>
        <w:r w:rsidRPr="0096157B">
          <w:rPr>
            <w:lang w:val="vi-VN"/>
          </w:rPr>
          <w:t xml:space="preserve"> ca </w:t>
        </w:r>
        <w:proofErr w:type="spellStart"/>
        <w:r w:rsidRPr="0096157B">
          <w:rPr>
            <w:lang w:val="vi-VN"/>
          </w:rPr>
          <w:t>cấp</w:t>
        </w:r>
        <w:proofErr w:type="spellEnd"/>
        <w:r w:rsidRPr="0096157B">
          <w:rPr>
            <w:lang w:val="vi-VN"/>
          </w:rPr>
          <w:t xml:space="preserve"> </w:t>
        </w:r>
        <w:proofErr w:type="spellStart"/>
        <w:r w:rsidRPr="0096157B">
          <w:rPr>
            <w:lang w:val="vi-VN"/>
          </w:rPr>
          <w:t>cứu</w:t>
        </w:r>
        <w:proofErr w:type="spellEnd"/>
        <w:r w:rsidRPr="0096157B">
          <w:rPr>
            <w:lang w:val="vi-VN"/>
          </w:rPr>
          <w:t xml:space="preserve"> </w:t>
        </w:r>
        <w:proofErr w:type="spellStart"/>
        <w:r w:rsidRPr="0096157B">
          <w:rPr>
            <w:lang w:val="vi-VN"/>
          </w:rPr>
          <w:t>vì</w:t>
        </w:r>
        <w:proofErr w:type="spellEnd"/>
        <w:r w:rsidRPr="0096157B">
          <w:rPr>
            <w:lang w:val="vi-VN"/>
          </w:rPr>
          <w:t xml:space="preserve"> </w:t>
        </w:r>
        <w:proofErr w:type="spellStart"/>
        <w:r w:rsidRPr="0096157B">
          <w:rPr>
            <w:lang w:val="vi-VN"/>
          </w:rPr>
          <w:t>ngộ</w:t>
        </w:r>
        <w:proofErr w:type="spellEnd"/>
        <w:r w:rsidRPr="0096157B">
          <w:rPr>
            <w:lang w:val="vi-VN"/>
          </w:rPr>
          <w:t xml:space="preserve"> </w:t>
        </w:r>
        <w:proofErr w:type="spellStart"/>
        <w:r w:rsidRPr="0096157B">
          <w:rPr>
            <w:lang w:val="vi-VN"/>
          </w:rPr>
          <w:t>độc</w:t>
        </w:r>
        <w:proofErr w:type="spellEnd"/>
        <w:r w:rsidRPr="0096157B">
          <w:rPr>
            <w:lang w:val="vi-VN"/>
          </w:rPr>
          <w:t xml:space="preserve"> đang </w:t>
        </w:r>
        <w:proofErr w:type="spellStart"/>
        <w:r w:rsidRPr="0096157B">
          <w:rPr>
            <w:lang w:val="vi-VN"/>
          </w:rPr>
          <w:t>diễn</w:t>
        </w:r>
        <w:proofErr w:type="spellEnd"/>
        <w:r w:rsidRPr="0096157B">
          <w:rPr>
            <w:lang w:val="vi-VN"/>
          </w:rPr>
          <w:t xml:space="preserve"> ra </w:t>
        </w:r>
        <w:proofErr w:type="spellStart"/>
        <w:r w:rsidRPr="0096157B">
          <w:rPr>
            <w:lang w:val="vi-VN"/>
          </w:rPr>
          <w:t>một</w:t>
        </w:r>
        <w:proofErr w:type="spellEnd"/>
        <w:r w:rsidRPr="0096157B">
          <w:rPr>
            <w:lang w:val="vi-VN"/>
          </w:rPr>
          <w:t xml:space="preserve"> </w:t>
        </w:r>
        <w:proofErr w:type="spellStart"/>
        <w:r w:rsidRPr="0096157B">
          <w:rPr>
            <w:lang w:val="vi-VN"/>
          </w:rPr>
          <w:t>cách</w:t>
        </w:r>
        <w:proofErr w:type="spellEnd"/>
        <w:r w:rsidRPr="0096157B">
          <w:rPr>
            <w:lang w:val="vi-VN"/>
          </w:rPr>
          <w:t xml:space="preserve"> </w:t>
        </w:r>
        <w:proofErr w:type="spellStart"/>
        <w:r w:rsidRPr="0096157B">
          <w:rPr>
            <w:lang w:val="vi-VN"/>
          </w:rPr>
          <w:t>th</w:t>
        </w:r>
        <w:proofErr w:type="spellEnd"/>
        <w:r w:rsidRPr="0096157B">
          <w:rPr>
            <w:lang w:val="vi-VN"/>
          </w:rPr>
          <w:t xml:space="preserve"> </w:t>
        </w:r>
        <w:proofErr w:type="spellStart"/>
        <w:r w:rsidRPr="0096157B">
          <w:rPr>
            <w:lang w:val="vi-VN"/>
          </w:rPr>
          <w:t>ường</w:t>
        </w:r>
        <w:proofErr w:type="spellEnd"/>
        <w:r w:rsidRPr="0096157B">
          <w:rPr>
            <w:lang w:val="vi-VN"/>
          </w:rPr>
          <w:t xml:space="preserve"> xuyên. </w:t>
        </w:r>
        <w:proofErr w:type="spellStart"/>
        <w:r w:rsidRPr="0096157B">
          <w:rPr>
            <w:lang w:val="vi-VN"/>
          </w:rPr>
          <w:t>Lòng</w:t>
        </w:r>
        <w:proofErr w:type="spellEnd"/>
        <w:r w:rsidRPr="0096157B">
          <w:rPr>
            <w:lang w:val="vi-VN"/>
          </w:rPr>
          <w:t xml:space="preserve"> tin </w:t>
        </w:r>
        <w:proofErr w:type="spellStart"/>
        <w:r w:rsidRPr="0096157B">
          <w:rPr>
            <w:lang w:val="vi-VN"/>
          </w:rPr>
          <w:t>của</w:t>
        </w:r>
        <w:proofErr w:type="spellEnd"/>
        <w:r w:rsidRPr="0096157B">
          <w:rPr>
            <w:lang w:val="vi-VN"/>
          </w:rPr>
          <w:t xml:space="preserve"> </w:t>
        </w:r>
        <w:proofErr w:type="spellStart"/>
        <w:r w:rsidRPr="0096157B">
          <w:rPr>
            <w:lang w:val="vi-VN"/>
          </w:rPr>
          <w:t>người</w:t>
        </w:r>
        <w:proofErr w:type="spellEnd"/>
        <w:r w:rsidRPr="0096157B">
          <w:rPr>
            <w:lang w:val="vi-VN"/>
          </w:rPr>
          <w:t xml:space="preserve"> tiêu </w:t>
        </w:r>
        <w:proofErr w:type="spellStart"/>
        <w:r w:rsidRPr="0096157B">
          <w:rPr>
            <w:lang w:val="vi-VN"/>
          </w:rPr>
          <w:t>dùng</w:t>
        </w:r>
        <w:proofErr w:type="spellEnd"/>
        <w:r w:rsidRPr="0096157B">
          <w:rPr>
            <w:lang w:val="vi-VN"/>
          </w:rPr>
          <w:t xml:space="preserve"> </w:t>
        </w:r>
        <w:proofErr w:type="spellStart"/>
        <w:r w:rsidRPr="0096157B">
          <w:rPr>
            <w:lang w:val="vi-VN"/>
          </w:rPr>
          <w:t>về</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trên </w:t>
        </w:r>
        <w:proofErr w:type="spellStart"/>
        <w:r w:rsidRPr="0096157B">
          <w:rPr>
            <w:lang w:val="vi-VN"/>
          </w:rPr>
          <w:t>thị</w:t>
        </w:r>
        <w:proofErr w:type="spellEnd"/>
        <w:r w:rsidRPr="0096157B">
          <w:rPr>
            <w:lang w:val="vi-VN"/>
          </w:rPr>
          <w:t xml:space="preserve"> </w:t>
        </w:r>
        <w:proofErr w:type="spellStart"/>
        <w:r w:rsidRPr="0096157B">
          <w:rPr>
            <w:lang w:val="vi-VN"/>
          </w:rPr>
          <w:t>trường</w:t>
        </w:r>
        <w:proofErr w:type="spellEnd"/>
        <w:r w:rsidRPr="0096157B">
          <w:rPr>
            <w:lang w:val="vi-VN"/>
          </w:rPr>
          <w:t xml:space="preserve"> không </w:t>
        </w:r>
        <w:proofErr w:type="spellStart"/>
        <w:r w:rsidRPr="0096157B">
          <w:rPr>
            <w:lang w:val="vi-VN"/>
          </w:rPr>
          <w:t>còn</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loại</w:t>
        </w:r>
        <w:proofErr w:type="spellEnd"/>
        <w:r w:rsidRPr="0096157B">
          <w:rPr>
            <w:lang w:val="vi-VN"/>
          </w:rPr>
          <w:t xml:space="preserve"> </w:t>
        </w:r>
        <w:proofErr w:type="spellStart"/>
        <w:r w:rsidRPr="0096157B">
          <w:rPr>
            <w:lang w:val="vi-VN"/>
          </w:rPr>
          <w:t>thực</w:t>
        </w:r>
        <w:proofErr w:type="spellEnd"/>
        <w:r w:rsidRPr="0096157B">
          <w:rPr>
            <w:lang w:val="vi-VN"/>
          </w:rPr>
          <w:t xml:space="preserve"> </w:t>
        </w:r>
        <w:proofErr w:type="spellStart"/>
        <w:r w:rsidRPr="0096157B">
          <w:rPr>
            <w:lang w:val="vi-VN"/>
          </w:rPr>
          <w:t>phẩm</w:t>
        </w:r>
        <w:proofErr w:type="spellEnd"/>
        <w:r w:rsidRPr="0096157B">
          <w:rPr>
            <w:lang w:val="vi-VN"/>
          </w:rPr>
          <w:t xml:space="preserve"> không </w:t>
        </w:r>
        <w:proofErr w:type="spellStart"/>
        <w:r w:rsidRPr="0096157B">
          <w:rPr>
            <w:lang w:val="vi-VN"/>
          </w:rPr>
          <w:t>rõ</w:t>
        </w:r>
        <w:proofErr w:type="spellEnd"/>
        <w:r w:rsidRPr="0096157B">
          <w:rPr>
            <w:lang w:val="vi-VN"/>
          </w:rPr>
          <w:t xml:space="preserve"> </w:t>
        </w:r>
        <w:proofErr w:type="spellStart"/>
        <w:r w:rsidRPr="0096157B">
          <w:rPr>
            <w:lang w:val="vi-VN"/>
          </w:rPr>
          <w:t>nguồn</w:t>
        </w:r>
        <w:proofErr w:type="spellEnd"/>
        <w:r w:rsidRPr="0096157B">
          <w:rPr>
            <w:lang w:val="vi-VN"/>
          </w:rPr>
          <w:t xml:space="preserve"> </w:t>
        </w:r>
        <w:proofErr w:type="spellStart"/>
        <w:r w:rsidRPr="0096157B">
          <w:rPr>
            <w:lang w:val="vi-VN"/>
          </w:rPr>
          <w:t>gốc</w:t>
        </w:r>
        <w:proofErr w:type="spellEnd"/>
        <w:r w:rsidRPr="0096157B">
          <w:rPr>
            <w:lang w:val="vi-VN"/>
          </w:rPr>
          <w:t xml:space="preserve"> </w:t>
        </w:r>
        <w:proofErr w:type="spellStart"/>
        <w:r w:rsidRPr="0096157B">
          <w:rPr>
            <w:lang w:val="vi-VN"/>
          </w:rPr>
          <w:t>xuất</w:t>
        </w:r>
        <w:proofErr w:type="spellEnd"/>
        <w:r w:rsidRPr="0096157B">
          <w:rPr>
            <w:lang w:val="vi-VN"/>
          </w:rPr>
          <w:t xml:space="preserve"> </w:t>
        </w:r>
        <w:proofErr w:type="spellStart"/>
        <w:r w:rsidRPr="0096157B">
          <w:rPr>
            <w:lang w:val="vi-VN"/>
          </w:rPr>
          <w:t>xứ</w:t>
        </w:r>
        <w:proofErr w:type="spellEnd"/>
        <w:r w:rsidRPr="0096157B">
          <w:rPr>
            <w:lang w:val="vi-VN"/>
          </w:rPr>
          <w:t xml:space="preserve"> </w:t>
        </w:r>
        <w:proofErr w:type="spellStart"/>
        <w:r w:rsidRPr="0096157B">
          <w:rPr>
            <w:lang w:val="vi-VN"/>
          </w:rPr>
          <w:t>được</w:t>
        </w:r>
        <w:proofErr w:type="spellEnd"/>
        <w:r w:rsidRPr="0096157B">
          <w:rPr>
            <w:lang w:val="vi-VN"/>
          </w:rPr>
          <w:t xml:space="preserve"> </w:t>
        </w:r>
        <w:proofErr w:type="spellStart"/>
        <w:r w:rsidRPr="0096157B">
          <w:rPr>
            <w:lang w:val="vi-VN"/>
          </w:rPr>
          <w:t>giới</w:t>
        </w:r>
        <w:proofErr w:type="spellEnd"/>
        <w:r w:rsidRPr="0096157B">
          <w:rPr>
            <w:lang w:val="vi-VN"/>
          </w:rPr>
          <w:t xml:space="preserve"> </w:t>
        </w:r>
        <w:proofErr w:type="spellStart"/>
        <w:r w:rsidRPr="0096157B">
          <w:rPr>
            <w:lang w:val="vi-VN"/>
          </w:rPr>
          <w:t>thiệu</w:t>
        </w:r>
        <w:proofErr w:type="spellEnd"/>
        <w:r w:rsidRPr="0096157B">
          <w:rPr>
            <w:lang w:val="vi-VN"/>
          </w:rPr>
          <w:t xml:space="preserve"> </w:t>
        </w:r>
        <w:proofErr w:type="spellStart"/>
        <w:r w:rsidRPr="0096157B">
          <w:rPr>
            <w:lang w:val="vi-VN"/>
          </w:rPr>
          <w:t>bằng</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lời</w:t>
        </w:r>
        <w:proofErr w:type="spellEnd"/>
        <w:r w:rsidRPr="0096157B">
          <w:rPr>
            <w:lang w:val="vi-VN"/>
          </w:rPr>
          <w:t xml:space="preserve"> </w:t>
        </w:r>
        <w:proofErr w:type="spellStart"/>
        <w:r w:rsidRPr="0096157B">
          <w:rPr>
            <w:lang w:val="vi-VN"/>
          </w:rPr>
          <w:t>mời</w:t>
        </w:r>
        <w:proofErr w:type="spellEnd"/>
        <w:r w:rsidRPr="0096157B">
          <w:rPr>
            <w:lang w:val="vi-VN"/>
          </w:rPr>
          <w:t xml:space="preserve"> </w:t>
        </w:r>
        <w:proofErr w:type="spellStart"/>
        <w:r w:rsidRPr="0096157B">
          <w:rPr>
            <w:lang w:val="vi-VN"/>
          </w:rPr>
          <w:t>chào</w:t>
        </w:r>
        <w:proofErr w:type="spellEnd"/>
        <w:r w:rsidRPr="0096157B">
          <w:rPr>
            <w:lang w:val="vi-VN"/>
          </w:rPr>
          <w:t xml:space="preserve"> bay </w:t>
        </w:r>
        <w:proofErr w:type="spellStart"/>
        <w:r w:rsidRPr="0096157B">
          <w:rPr>
            <w:lang w:val="vi-VN"/>
          </w:rPr>
          <w:t>bổng</w:t>
        </w:r>
        <w:proofErr w:type="spellEnd"/>
        <w:r w:rsidRPr="0096157B">
          <w:rPr>
            <w:lang w:val="vi-VN"/>
          </w:rPr>
          <w:t xml:space="preserve"> </w:t>
        </w:r>
        <w:proofErr w:type="spellStart"/>
        <w:r w:rsidRPr="0096157B">
          <w:rPr>
            <w:lang w:val="vi-VN"/>
          </w:rPr>
          <w:t>và</w:t>
        </w:r>
        <w:proofErr w:type="spellEnd"/>
        <w:r w:rsidRPr="0096157B">
          <w:rPr>
            <w:lang w:val="vi-VN"/>
          </w:rPr>
          <w:t xml:space="preserve"> </w:t>
        </w:r>
        <w:proofErr w:type="spellStart"/>
        <w:r w:rsidRPr="0096157B">
          <w:rPr>
            <w:lang w:val="vi-VN"/>
          </w:rPr>
          <w:t>được</w:t>
        </w:r>
        <w:proofErr w:type="spellEnd"/>
        <w:r w:rsidRPr="0096157B">
          <w:rPr>
            <w:lang w:val="vi-VN"/>
          </w:rPr>
          <w:t xml:space="preserve"> </w:t>
        </w:r>
        <w:proofErr w:type="spellStart"/>
        <w:r w:rsidRPr="0096157B">
          <w:rPr>
            <w:lang w:val="vi-VN"/>
          </w:rPr>
          <w:t>bán</w:t>
        </w:r>
        <w:proofErr w:type="spellEnd"/>
        <w:r w:rsidRPr="0096157B">
          <w:rPr>
            <w:lang w:val="vi-VN"/>
          </w:rPr>
          <w:t xml:space="preserve"> ra </w:t>
        </w:r>
        <w:proofErr w:type="spellStart"/>
        <w:r w:rsidRPr="0096157B">
          <w:rPr>
            <w:lang w:val="vi-VN"/>
          </w:rPr>
          <w:t>với</w:t>
        </w:r>
        <w:proofErr w:type="spellEnd"/>
        <w:r w:rsidRPr="0096157B">
          <w:rPr>
            <w:lang w:val="vi-VN"/>
          </w:rPr>
          <w:t xml:space="preserve"> </w:t>
        </w:r>
        <w:proofErr w:type="spellStart"/>
        <w:r w:rsidRPr="0096157B">
          <w:rPr>
            <w:lang w:val="vi-VN"/>
          </w:rPr>
          <w:t>giá</w:t>
        </w:r>
        <w:proofErr w:type="spellEnd"/>
        <w:r w:rsidRPr="0096157B">
          <w:rPr>
            <w:lang w:val="vi-VN"/>
          </w:rPr>
          <w:t xml:space="preserve"> </w:t>
        </w:r>
        <w:proofErr w:type="spellStart"/>
        <w:r w:rsidRPr="0096157B">
          <w:rPr>
            <w:lang w:val="vi-VN"/>
          </w:rPr>
          <w:t>cắt</w:t>
        </w:r>
        <w:proofErr w:type="spellEnd"/>
        <w:r w:rsidRPr="0096157B">
          <w:rPr>
            <w:lang w:val="vi-VN"/>
          </w:rPr>
          <w:t xml:space="preserve"> </w:t>
        </w:r>
        <w:proofErr w:type="spellStart"/>
        <w:r w:rsidRPr="0096157B">
          <w:rPr>
            <w:lang w:val="vi-VN"/>
          </w:rPr>
          <w:t>cổ</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sản</w:t>
        </w:r>
        <w:proofErr w:type="spellEnd"/>
        <w:r w:rsidRPr="0096157B">
          <w:rPr>
            <w:lang w:val="vi-VN"/>
          </w:rPr>
          <w:t xml:space="preserve"> </w:t>
        </w:r>
        <w:proofErr w:type="spellStart"/>
        <w:r w:rsidRPr="0096157B">
          <w:rPr>
            <w:lang w:val="vi-VN"/>
          </w:rPr>
          <w:t>phẩm</w:t>
        </w:r>
        <w:proofErr w:type="spellEnd"/>
        <w:r w:rsidRPr="0096157B">
          <w:rPr>
            <w:lang w:val="vi-VN"/>
          </w:rPr>
          <w:t xml:space="preserve"> </w:t>
        </w:r>
        <w:proofErr w:type="spellStart"/>
        <w:r w:rsidRPr="0096157B">
          <w:rPr>
            <w:lang w:val="vi-VN"/>
          </w:rPr>
          <w:t>hàng</w:t>
        </w:r>
        <w:proofErr w:type="spellEnd"/>
        <w:r w:rsidRPr="0096157B">
          <w:rPr>
            <w:lang w:val="vi-VN"/>
          </w:rPr>
          <w:t xml:space="preserve"> </w:t>
        </w:r>
        <w:proofErr w:type="spellStart"/>
        <w:r w:rsidRPr="0096157B">
          <w:rPr>
            <w:lang w:val="vi-VN"/>
          </w:rPr>
          <w:t>nhái</w:t>
        </w:r>
        <w:proofErr w:type="spellEnd"/>
        <w:r w:rsidRPr="0096157B">
          <w:rPr>
            <w:lang w:val="vi-VN"/>
          </w:rPr>
          <w:t xml:space="preserve"> </w:t>
        </w:r>
        <w:proofErr w:type="spellStart"/>
        <w:r w:rsidRPr="0096157B">
          <w:rPr>
            <w:lang w:val="vi-VN"/>
          </w:rPr>
          <w:t>hàng</w:t>
        </w:r>
        <w:proofErr w:type="spellEnd"/>
        <w:r w:rsidRPr="0096157B">
          <w:rPr>
            <w:lang w:val="vi-VN"/>
          </w:rPr>
          <w:t xml:space="preserve"> </w:t>
        </w:r>
        <w:proofErr w:type="spellStart"/>
        <w:r w:rsidRPr="0096157B">
          <w:rPr>
            <w:lang w:val="vi-VN"/>
          </w:rPr>
          <w:t>kém</w:t>
        </w:r>
        <w:proofErr w:type="spellEnd"/>
        <w:r w:rsidRPr="0096157B">
          <w:rPr>
            <w:lang w:val="vi-VN"/>
          </w:rPr>
          <w:t xml:space="preserve"> </w:t>
        </w:r>
        <w:proofErr w:type="spellStart"/>
        <w:r w:rsidRPr="0096157B">
          <w:rPr>
            <w:lang w:val="vi-VN"/>
          </w:rPr>
          <w:t>chất</w:t>
        </w:r>
        <w:proofErr w:type="spellEnd"/>
        <w:r w:rsidRPr="0096157B">
          <w:rPr>
            <w:lang w:val="vi-VN"/>
          </w:rPr>
          <w:t xml:space="preserve"> </w:t>
        </w:r>
        <w:proofErr w:type="spellStart"/>
        <w:r w:rsidRPr="0096157B">
          <w:rPr>
            <w:lang w:val="vi-VN"/>
          </w:rPr>
          <w:t>lượng</w:t>
        </w:r>
        <w:proofErr w:type="spellEnd"/>
        <w:r w:rsidRPr="0096157B">
          <w:rPr>
            <w:lang w:val="vi-VN"/>
          </w:rPr>
          <w:t xml:space="preserve"> </w:t>
        </w:r>
        <w:proofErr w:type="spellStart"/>
        <w:r w:rsidRPr="0096157B">
          <w:rPr>
            <w:lang w:val="vi-VN"/>
          </w:rPr>
          <w:t>lại</w:t>
        </w:r>
        <w:proofErr w:type="spellEnd"/>
        <w:r w:rsidRPr="0096157B">
          <w:rPr>
            <w:lang w:val="vi-VN"/>
          </w:rPr>
          <w:t xml:space="preserve"> </w:t>
        </w:r>
        <w:proofErr w:type="spellStart"/>
        <w:r w:rsidRPr="0096157B">
          <w:rPr>
            <w:lang w:val="vi-VN"/>
          </w:rPr>
          <w:t>dần</w:t>
        </w:r>
        <w:proofErr w:type="spellEnd"/>
        <w:r w:rsidRPr="0096157B">
          <w:rPr>
            <w:lang w:val="vi-VN"/>
          </w:rPr>
          <w:t xml:space="preserve"> </w:t>
        </w:r>
        <w:proofErr w:type="spellStart"/>
        <w:r w:rsidRPr="0096157B">
          <w:rPr>
            <w:lang w:val="vi-VN"/>
          </w:rPr>
          <w:t>chiếm</w:t>
        </w:r>
        <w:proofErr w:type="spellEnd"/>
        <w:r w:rsidRPr="0096157B">
          <w:rPr>
            <w:lang w:val="vi-VN"/>
          </w:rPr>
          <w:t xml:space="preserve"> </w:t>
        </w:r>
        <w:proofErr w:type="spellStart"/>
        <w:r w:rsidRPr="0096157B">
          <w:rPr>
            <w:lang w:val="vi-VN"/>
          </w:rPr>
          <w:t>lĩnh</w:t>
        </w:r>
        <w:proofErr w:type="spellEnd"/>
        <w:r w:rsidRPr="0096157B">
          <w:rPr>
            <w:lang w:val="vi-VN"/>
          </w:rPr>
          <w:t xml:space="preserve"> </w:t>
        </w:r>
        <w:proofErr w:type="spellStart"/>
        <w:r w:rsidRPr="0096157B">
          <w:rPr>
            <w:lang w:val="vi-VN"/>
          </w:rPr>
          <w:t>thị</w:t>
        </w:r>
        <w:proofErr w:type="spellEnd"/>
        <w:r w:rsidRPr="0096157B">
          <w:rPr>
            <w:lang w:val="vi-VN"/>
          </w:rPr>
          <w:t xml:space="preserve"> </w:t>
        </w:r>
        <w:proofErr w:type="spellStart"/>
        <w:r w:rsidRPr="0096157B">
          <w:rPr>
            <w:lang w:val="vi-VN"/>
          </w:rPr>
          <w:t>trường</w:t>
        </w:r>
        <w:proofErr w:type="spellEnd"/>
        <w:r w:rsidRPr="0096157B">
          <w:rPr>
            <w:lang w:val="vi-VN"/>
          </w:rPr>
          <w:t xml:space="preserve"> không </w:t>
        </w:r>
        <w:proofErr w:type="spellStart"/>
        <w:r w:rsidRPr="0096157B">
          <w:rPr>
            <w:lang w:val="vi-VN"/>
          </w:rPr>
          <w:t>những</w:t>
        </w:r>
        <w:proofErr w:type="spellEnd"/>
        <w:r w:rsidRPr="0096157B">
          <w:rPr>
            <w:lang w:val="vi-VN"/>
          </w:rPr>
          <w:t xml:space="preserve"> </w:t>
        </w:r>
        <w:proofErr w:type="spellStart"/>
        <w:r w:rsidRPr="0096157B">
          <w:rPr>
            <w:lang w:val="vi-VN"/>
          </w:rPr>
          <w:t>khiến</w:t>
        </w:r>
        <w:proofErr w:type="spellEnd"/>
        <w:r w:rsidRPr="0096157B">
          <w:rPr>
            <w:lang w:val="vi-VN"/>
          </w:rPr>
          <w:t xml:space="preserve"> công ty </w:t>
        </w:r>
        <w:proofErr w:type="spellStart"/>
        <w:r w:rsidRPr="0096157B">
          <w:rPr>
            <w:lang w:val="vi-VN"/>
          </w:rPr>
          <w:t>mất</w:t>
        </w:r>
        <w:proofErr w:type="spellEnd"/>
        <w:r w:rsidRPr="0096157B">
          <w:rPr>
            <w:lang w:val="vi-VN"/>
          </w:rPr>
          <w:t xml:space="preserve"> uy </w:t>
        </w:r>
        <w:proofErr w:type="spellStart"/>
        <w:r w:rsidRPr="0096157B">
          <w:rPr>
            <w:lang w:val="vi-VN"/>
          </w:rPr>
          <w:t>tín</w:t>
        </w:r>
        <w:proofErr w:type="spellEnd"/>
        <w:r w:rsidRPr="0096157B">
          <w:rPr>
            <w:lang w:val="vi-VN"/>
          </w:rPr>
          <w:t xml:space="preserve">, </w:t>
        </w:r>
        <w:proofErr w:type="spellStart"/>
        <w:r w:rsidRPr="0096157B">
          <w:rPr>
            <w:lang w:val="vi-VN"/>
          </w:rPr>
          <w:t>làm</w:t>
        </w:r>
        <w:proofErr w:type="spellEnd"/>
        <w:r w:rsidRPr="0096157B">
          <w:rPr>
            <w:lang w:val="vi-VN"/>
          </w:rPr>
          <w:t xml:space="preserve"> </w:t>
        </w:r>
        <w:proofErr w:type="spellStart"/>
        <w:r w:rsidRPr="0096157B">
          <w:rPr>
            <w:lang w:val="vi-VN"/>
          </w:rPr>
          <w:t>mất</w:t>
        </w:r>
        <w:proofErr w:type="spellEnd"/>
        <w:r w:rsidRPr="0096157B">
          <w:rPr>
            <w:lang w:val="vi-VN"/>
          </w:rPr>
          <w:t xml:space="preserve"> thương </w:t>
        </w:r>
      </w:ins>
      <w:proofErr w:type="spellStart"/>
      <w:ins w:id="882" w:author="LE THACH" w:date="2023-03-25T14:35:00Z">
        <w:r>
          <w:rPr>
            <w:lang w:val="vi-VN"/>
          </w:rPr>
          <w:t>hiệu</w:t>
        </w:r>
      </w:ins>
      <w:proofErr w:type="spellEnd"/>
      <w:ins w:id="883" w:author="LE THACH" w:date="2023-03-25T14:34:00Z">
        <w:r w:rsidRPr="0096157B">
          <w:rPr>
            <w:lang w:val="vi-VN"/>
          </w:rPr>
          <w:t xml:space="preserve"> </w:t>
        </w:r>
        <w:proofErr w:type="spellStart"/>
        <w:r w:rsidRPr="0096157B">
          <w:rPr>
            <w:lang w:val="vi-VN"/>
          </w:rPr>
          <w:t>mà</w:t>
        </w:r>
        <w:proofErr w:type="spellEnd"/>
        <w:r w:rsidRPr="0096157B">
          <w:rPr>
            <w:lang w:val="vi-VN"/>
          </w:rPr>
          <w:t xml:space="preserve"> doanh </w:t>
        </w:r>
        <w:proofErr w:type="spellStart"/>
        <w:r w:rsidRPr="0096157B">
          <w:rPr>
            <w:lang w:val="vi-VN"/>
          </w:rPr>
          <w:t>nghiệp</w:t>
        </w:r>
        <w:proofErr w:type="spellEnd"/>
        <w:r w:rsidRPr="0096157B">
          <w:rPr>
            <w:lang w:val="vi-VN"/>
          </w:rPr>
          <w:t xml:space="preserve"> xây </w:t>
        </w:r>
        <w:proofErr w:type="spellStart"/>
        <w:r w:rsidRPr="0096157B">
          <w:rPr>
            <w:lang w:val="vi-VN"/>
          </w:rPr>
          <w:t>dựng</w:t>
        </w:r>
        <w:proofErr w:type="spellEnd"/>
        <w:r w:rsidRPr="0096157B">
          <w:rPr>
            <w:lang w:val="vi-VN"/>
          </w:rPr>
          <w:t xml:space="preserve"> bao nhiêu năm </w:t>
        </w:r>
        <w:proofErr w:type="spellStart"/>
        <w:r w:rsidRPr="0096157B">
          <w:rPr>
            <w:lang w:val="vi-VN"/>
          </w:rPr>
          <w:t>mà</w:t>
        </w:r>
        <w:proofErr w:type="spellEnd"/>
        <w:r w:rsidRPr="0096157B">
          <w:rPr>
            <w:lang w:val="vi-VN"/>
          </w:rPr>
          <w:t xml:space="preserve"> </w:t>
        </w:r>
        <w:proofErr w:type="spellStart"/>
        <w:r w:rsidRPr="0096157B">
          <w:rPr>
            <w:lang w:val="vi-VN"/>
          </w:rPr>
          <w:t>còn</w:t>
        </w:r>
        <w:proofErr w:type="spellEnd"/>
        <w:r w:rsidRPr="0096157B">
          <w:rPr>
            <w:lang w:val="vi-VN"/>
          </w:rPr>
          <w:t xml:space="preserve"> gây </w:t>
        </w:r>
        <w:proofErr w:type="spellStart"/>
        <w:r w:rsidRPr="0096157B">
          <w:rPr>
            <w:lang w:val="vi-VN"/>
          </w:rPr>
          <w:t>thiệt</w:t>
        </w:r>
        <w:proofErr w:type="spellEnd"/>
        <w:r w:rsidRPr="0096157B">
          <w:rPr>
            <w:lang w:val="vi-VN"/>
          </w:rPr>
          <w:t xml:space="preserve"> </w:t>
        </w:r>
        <w:proofErr w:type="spellStart"/>
        <w:r w:rsidRPr="0096157B">
          <w:rPr>
            <w:lang w:val="vi-VN"/>
          </w:rPr>
          <w:t>hại</w:t>
        </w:r>
        <w:proofErr w:type="spellEnd"/>
        <w:r w:rsidRPr="0096157B">
          <w:rPr>
            <w:lang w:val="vi-VN"/>
          </w:rPr>
          <w:t xml:space="preserve"> cho </w:t>
        </w:r>
        <w:proofErr w:type="spellStart"/>
        <w:r w:rsidRPr="0096157B">
          <w:rPr>
            <w:lang w:val="vi-VN"/>
          </w:rPr>
          <w:t>chính</w:t>
        </w:r>
        <w:proofErr w:type="spellEnd"/>
        <w:r w:rsidRPr="0096157B">
          <w:rPr>
            <w:lang w:val="vi-VN"/>
          </w:rPr>
          <w:t xml:space="preserve"> </w:t>
        </w:r>
        <w:proofErr w:type="spellStart"/>
        <w:r w:rsidRPr="0096157B">
          <w:rPr>
            <w:lang w:val="vi-VN"/>
          </w:rPr>
          <w:t>những</w:t>
        </w:r>
        <w:proofErr w:type="spellEnd"/>
        <w:r w:rsidRPr="0096157B">
          <w:rPr>
            <w:lang w:val="vi-VN"/>
          </w:rPr>
          <w:t xml:space="preserve"> </w:t>
        </w:r>
        <w:proofErr w:type="spellStart"/>
        <w:r w:rsidRPr="0096157B">
          <w:rPr>
            <w:lang w:val="vi-VN"/>
          </w:rPr>
          <w:t>người</w:t>
        </w:r>
        <w:proofErr w:type="spellEnd"/>
        <w:r w:rsidRPr="0096157B">
          <w:rPr>
            <w:lang w:val="vi-VN"/>
          </w:rPr>
          <w:t xml:space="preserve"> tiêu </w:t>
        </w:r>
        <w:proofErr w:type="spellStart"/>
        <w:r w:rsidRPr="0096157B">
          <w:rPr>
            <w:lang w:val="vi-VN"/>
          </w:rPr>
          <w:t>dùng</w:t>
        </w:r>
        <w:proofErr w:type="spellEnd"/>
        <w:r w:rsidRPr="0096157B">
          <w:rPr>
            <w:lang w:val="vi-VN"/>
          </w:rPr>
          <w:t xml:space="preserve">, gây tâm </w:t>
        </w:r>
        <w:proofErr w:type="spellStart"/>
        <w:r w:rsidRPr="0096157B">
          <w:rPr>
            <w:lang w:val="vi-VN"/>
          </w:rPr>
          <w:t>lý</w:t>
        </w:r>
        <w:proofErr w:type="spellEnd"/>
        <w:r w:rsidRPr="0096157B">
          <w:rPr>
            <w:lang w:val="vi-VN"/>
          </w:rPr>
          <w:t xml:space="preserve"> hoang mang.</w:t>
        </w:r>
      </w:ins>
    </w:p>
    <w:p w14:paraId="459F07C1" w14:textId="59BDAE8D" w:rsidR="00AB12D8" w:rsidRDefault="00AB12D8" w:rsidP="0096157B">
      <w:pPr>
        <w:ind w:left="360"/>
        <w:rPr>
          <w:ins w:id="884" w:author="LE THACH" w:date="2023-03-25T14:35:00Z"/>
          <w:lang w:val="vi-VN"/>
        </w:rPr>
      </w:pPr>
      <w:ins w:id="885" w:author="LE THACH" w:date="2023-03-25T14:56:00Z">
        <w:r w:rsidRPr="00AB12D8">
          <w:rPr>
            <w:lang w:val="vi-VN"/>
          </w:rPr>
          <w:t>,</w:t>
        </w:r>
      </w:ins>
    </w:p>
    <w:p w14:paraId="4B34A89B" w14:textId="723E5E8E" w:rsidR="0096157B" w:rsidRPr="0096157B" w:rsidRDefault="0096157B">
      <w:pPr>
        <w:ind w:left="360"/>
        <w:rPr>
          <w:lang w:val="vi-VN"/>
          <w:rPrChange w:id="886" w:author="LE THACH" w:date="2023-03-25T14:32:00Z">
            <w:rPr/>
          </w:rPrChange>
        </w:rPr>
        <w:pPrChange w:id="887" w:author="LE THACH" w:date="2023-03-25T14:32:00Z">
          <w:pPr>
            <w:pStyle w:val="Muc1"/>
          </w:pPr>
        </w:pPrChange>
      </w:pPr>
      <w:ins w:id="888" w:author="LE THACH" w:date="2023-03-25T14:35:00Z">
        <w:r w:rsidRPr="0096157B">
          <w:rPr>
            <w:lang w:val="vi-VN"/>
          </w:rPr>
          <w:t xml:space="preserve"> </w:t>
        </w:r>
      </w:ins>
      <w:ins w:id="889" w:author="LE THACH" w:date="2023-03-25T14:36:00Z">
        <w:r>
          <w:rPr>
            <w:lang w:val="vi-VN"/>
          </w:rPr>
          <w:t xml:space="preserve"> </w:t>
        </w:r>
      </w:ins>
      <w:proofErr w:type="spellStart"/>
      <w:ins w:id="890" w:author="LE THACH" w:date="2023-03-25T14:46:00Z">
        <w:r w:rsidR="0003167E">
          <w:rPr>
            <w:lang w:val="vi-VN"/>
          </w:rPr>
          <w:t>Trước</w:t>
        </w:r>
        <w:proofErr w:type="spellEnd"/>
        <w:r w:rsidR="0003167E">
          <w:rPr>
            <w:lang w:val="vi-VN"/>
          </w:rPr>
          <w:t xml:space="preserve"> </w:t>
        </w:r>
        <w:proofErr w:type="spellStart"/>
        <w:r w:rsidR="0003167E">
          <w:rPr>
            <w:lang w:val="vi-VN"/>
          </w:rPr>
          <w:t>những</w:t>
        </w:r>
        <w:proofErr w:type="spellEnd"/>
        <w:r w:rsidR="0003167E">
          <w:rPr>
            <w:lang w:val="vi-VN"/>
          </w:rPr>
          <w:t xml:space="preserve"> </w:t>
        </w:r>
        <w:proofErr w:type="spellStart"/>
        <w:r w:rsidR="0003167E">
          <w:rPr>
            <w:lang w:val="vi-VN"/>
          </w:rPr>
          <w:t>vấn</w:t>
        </w:r>
        <w:proofErr w:type="spellEnd"/>
        <w:r w:rsidR="0003167E">
          <w:rPr>
            <w:lang w:val="vi-VN"/>
          </w:rPr>
          <w:t xml:space="preserve"> </w:t>
        </w:r>
        <w:proofErr w:type="spellStart"/>
        <w:r w:rsidR="0003167E">
          <w:rPr>
            <w:lang w:val="vi-VN"/>
          </w:rPr>
          <w:t>đề</w:t>
        </w:r>
        <w:proofErr w:type="spellEnd"/>
        <w:r w:rsidR="0003167E">
          <w:rPr>
            <w:lang w:val="vi-VN"/>
          </w:rPr>
          <w:t xml:space="preserve"> </w:t>
        </w:r>
      </w:ins>
      <w:proofErr w:type="spellStart"/>
      <w:ins w:id="891" w:author="LE THACH" w:date="2023-03-25T14:47:00Z">
        <w:r w:rsidR="0003167E">
          <w:rPr>
            <w:lang w:val="vi-VN"/>
          </w:rPr>
          <w:t>đó</w:t>
        </w:r>
        <w:proofErr w:type="spellEnd"/>
        <w:r w:rsidR="0003167E">
          <w:rPr>
            <w:lang w:val="vi-VN"/>
          </w:rPr>
          <w:t xml:space="preserve">, </w:t>
        </w:r>
        <w:proofErr w:type="spellStart"/>
        <w:r w:rsidR="0003167E">
          <w:rPr>
            <w:lang w:val="vi-VN"/>
          </w:rPr>
          <w:t>thị</w:t>
        </w:r>
        <w:proofErr w:type="spellEnd"/>
        <w:r w:rsidR="0003167E">
          <w:rPr>
            <w:lang w:val="vi-VN"/>
          </w:rPr>
          <w:t xml:space="preserve"> </w:t>
        </w:r>
        <w:proofErr w:type="spellStart"/>
        <w:r w:rsidR="0003167E">
          <w:rPr>
            <w:lang w:val="vi-VN"/>
          </w:rPr>
          <w:t>trường</w:t>
        </w:r>
        <w:proofErr w:type="spellEnd"/>
        <w:r w:rsidR="0003167E">
          <w:rPr>
            <w:lang w:val="vi-VN"/>
          </w:rPr>
          <w:t xml:space="preserve"> </w:t>
        </w:r>
        <w:proofErr w:type="spellStart"/>
        <w:r w:rsidR="0003167E">
          <w:rPr>
            <w:lang w:val="vi-VN"/>
          </w:rPr>
          <w:t>cần</w:t>
        </w:r>
        <w:proofErr w:type="spellEnd"/>
        <w:r w:rsidR="0003167E">
          <w:rPr>
            <w:lang w:val="vi-VN"/>
          </w:rPr>
          <w:t xml:space="preserve"> </w:t>
        </w:r>
        <w:proofErr w:type="spellStart"/>
        <w:r w:rsidR="0003167E">
          <w:rPr>
            <w:lang w:val="vi-VN"/>
          </w:rPr>
          <w:t>những</w:t>
        </w:r>
        <w:proofErr w:type="spellEnd"/>
        <w:r w:rsidR="0003167E">
          <w:rPr>
            <w:lang w:val="vi-VN"/>
          </w:rPr>
          <w:t xml:space="preserve"> nơi </w:t>
        </w:r>
        <w:proofErr w:type="spellStart"/>
        <w:r w:rsidR="0003167E">
          <w:rPr>
            <w:lang w:val="vi-VN"/>
          </w:rPr>
          <w:t>có</w:t>
        </w:r>
        <w:proofErr w:type="spellEnd"/>
        <w:r w:rsidR="0003167E">
          <w:rPr>
            <w:lang w:val="vi-VN"/>
          </w:rPr>
          <w:t xml:space="preserve"> uy </w:t>
        </w:r>
        <w:proofErr w:type="spellStart"/>
        <w:r w:rsidR="0003167E">
          <w:rPr>
            <w:lang w:val="vi-VN"/>
          </w:rPr>
          <w:t>tín</w:t>
        </w:r>
        <w:proofErr w:type="spellEnd"/>
        <w:r w:rsidR="0003167E">
          <w:rPr>
            <w:lang w:val="vi-VN"/>
          </w:rPr>
          <w:t xml:space="preserve">, </w:t>
        </w:r>
      </w:ins>
      <w:proofErr w:type="spellStart"/>
      <w:ins w:id="892" w:author="LE THACH" w:date="2023-03-25T14:48:00Z">
        <w:r w:rsidR="00AB12D8">
          <w:rPr>
            <w:lang w:val="vi-VN"/>
          </w:rPr>
          <w:t>để</w:t>
        </w:r>
        <w:proofErr w:type="spellEnd"/>
        <w:r w:rsidR="00AB12D8">
          <w:rPr>
            <w:lang w:val="vi-VN"/>
          </w:rPr>
          <w:t xml:space="preserve"> </w:t>
        </w:r>
        <w:proofErr w:type="spellStart"/>
        <w:r w:rsidR="00AB12D8">
          <w:rPr>
            <w:lang w:val="vi-VN"/>
          </w:rPr>
          <w:t>giải</w:t>
        </w:r>
        <w:proofErr w:type="spellEnd"/>
        <w:r w:rsidR="00AB12D8">
          <w:rPr>
            <w:lang w:val="vi-VN"/>
          </w:rPr>
          <w:t xml:space="preserve"> </w:t>
        </w:r>
        <w:proofErr w:type="spellStart"/>
        <w:r w:rsidR="00AB12D8">
          <w:rPr>
            <w:lang w:val="vi-VN"/>
          </w:rPr>
          <w:t>quyết</w:t>
        </w:r>
        <w:proofErr w:type="spellEnd"/>
        <w:r w:rsidR="00AB12D8">
          <w:rPr>
            <w:lang w:val="vi-VN"/>
          </w:rPr>
          <w:t xml:space="preserve"> </w:t>
        </w:r>
        <w:proofErr w:type="spellStart"/>
        <w:r w:rsidR="00AB12D8">
          <w:rPr>
            <w:lang w:val="vi-VN"/>
          </w:rPr>
          <w:t>vấn</w:t>
        </w:r>
        <w:proofErr w:type="spellEnd"/>
        <w:r w:rsidR="00AB12D8">
          <w:rPr>
            <w:lang w:val="vi-VN"/>
          </w:rPr>
          <w:t xml:space="preserve"> </w:t>
        </w:r>
        <w:proofErr w:type="spellStart"/>
        <w:r w:rsidR="00AB12D8">
          <w:rPr>
            <w:lang w:val="vi-VN"/>
          </w:rPr>
          <w:t>đề</w:t>
        </w:r>
        <w:proofErr w:type="spellEnd"/>
        <w:r w:rsidR="00AB12D8">
          <w:rPr>
            <w:lang w:val="vi-VN"/>
          </w:rPr>
          <w:t xml:space="preserve"> an </w:t>
        </w:r>
        <w:proofErr w:type="spellStart"/>
        <w:r w:rsidR="00AB12D8">
          <w:rPr>
            <w:lang w:val="vi-VN"/>
          </w:rPr>
          <w:t>toàn</w:t>
        </w:r>
        <w:proofErr w:type="spellEnd"/>
        <w:r w:rsidR="00AB12D8">
          <w:rPr>
            <w:lang w:val="vi-VN"/>
          </w:rPr>
          <w:t xml:space="preserve"> </w:t>
        </w:r>
        <w:proofErr w:type="spellStart"/>
        <w:r w:rsidR="00AB12D8">
          <w:rPr>
            <w:lang w:val="vi-VN"/>
          </w:rPr>
          <w:t>thực</w:t>
        </w:r>
        <w:proofErr w:type="spellEnd"/>
        <w:r w:rsidR="00AB12D8">
          <w:rPr>
            <w:lang w:val="vi-VN"/>
          </w:rPr>
          <w:t xml:space="preserve"> </w:t>
        </w:r>
        <w:proofErr w:type="spellStart"/>
        <w:r w:rsidR="00AB12D8">
          <w:rPr>
            <w:lang w:val="vi-VN"/>
          </w:rPr>
          <w:t>phẩm</w:t>
        </w:r>
        <w:proofErr w:type="spellEnd"/>
        <w:r w:rsidR="00AB12D8">
          <w:rPr>
            <w:lang w:val="vi-VN"/>
          </w:rPr>
          <w:t>.</w:t>
        </w:r>
      </w:ins>
      <w:ins w:id="893" w:author="LE THACH" w:date="2023-03-25T15:10:00Z">
        <w:r w:rsidR="00B628FB" w:rsidRPr="00B628FB">
          <w:rPr>
            <w:lang w:val="vi-VN"/>
          </w:rPr>
          <w:t xml:space="preserve"> </w:t>
        </w:r>
        <w:proofErr w:type="spellStart"/>
        <w:r w:rsidR="00B628FB" w:rsidRPr="00AB12D8">
          <w:rPr>
            <w:lang w:val="vi-VN"/>
          </w:rPr>
          <w:t>Giúp</w:t>
        </w:r>
        <w:proofErr w:type="spellEnd"/>
        <w:r w:rsidR="00B628FB" w:rsidRPr="00AB12D8">
          <w:rPr>
            <w:lang w:val="vi-VN"/>
          </w:rPr>
          <w:t xml:space="preserve"> </w:t>
        </w:r>
        <w:proofErr w:type="spellStart"/>
        <w:r w:rsidR="00B628FB" w:rsidRPr="00AB12D8">
          <w:rPr>
            <w:lang w:val="vi-VN"/>
          </w:rPr>
          <w:t>người</w:t>
        </w:r>
        <w:proofErr w:type="spellEnd"/>
        <w:r w:rsidR="00B628FB" w:rsidRPr="00AB12D8">
          <w:rPr>
            <w:lang w:val="vi-VN"/>
          </w:rPr>
          <w:t xml:space="preserve"> tiêu </w:t>
        </w:r>
        <w:proofErr w:type="spellStart"/>
        <w:r w:rsidR="00B628FB" w:rsidRPr="00AB12D8">
          <w:rPr>
            <w:lang w:val="vi-VN"/>
          </w:rPr>
          <w:t>dùng</w:t>
        </w:r>
        <w:proofErr w:type="spellEnd"/>
        <w:r w:rsidR="00B628FB" w:rsidRPr="00AB12D8">
          <w:rPr>
            <w:lang w:val="vi-VN"/>
          </w:rPr>
          <w:t xml:space="preserve"> </w:t>
        </w:r>
        <w:proofErr w:type="spellStart"/>
        <w:r w:rsidR="00B628FB" w:rsidRPr="00AB12D8">
          <w:rPr>
            <w:lang w:val="vi-VN"/>
          </w:rPr>
          <w:t>có</w:t>
        </w:r>
        <w:proofErr w:type="spellEnd"/>
        <w:r w:rsidR="00B628FB" w:rsidRPr="00AB12D8">
          <w:rPr>
            <w:lang w:val="vi-VN"/>
          </w:rPr>
          <w:t xml:space="preserve"> </w:t>
        </w:r>
        <w:proofErr w:type="spellStart"/>
        <w:r w:rsidR="00B628FB" w:rsidRPr="00AB12D8">
          <w:rPr>
            <w:lang w:val="vi-VN"/>
          </w:rPr>
          <w:t>nhiều</w:t>
        </w:r>
        <w:proofErr w:type="spellEnd"/>
        <w:r w:rsidR="00B628FB" w:rsidRPr="00AB12D8">
          <w:rPr>
            <w:lang w:val="vi-VN"/>
          </w:rPr>
          <w:t xml:space="preserve"> </w:t>
        </w:r>
        <w:proofErr w:type="spellStart"/>
        <w:r w:rsidR="00B628FB" w:rsidRPr="00AB12D8">
          <w:rPr>
            <w:lang w:val="vi-VN"/>
          </w:rPr>
          <w:t>sự</w:t>
        </w:r>
        <w:proofErr w:type="spellEnd"/>
        <w:r w:rsidR="00B628FB" w:rsidRPr="00AB12D8">
          <w:rPr>
            <w:lang w:val="vi-VN"/>
          </w:rPr>
          <w:t xml:space="preserve"> </w:t>
        </w:r>
        <w:proofErr w:type="spellStart"/>
        <w:r w:rsidR="00B628FB" w:rsidRPr="00AB12D8">
          <w:rPr>
            <w:lang w:val="vi-VN"/>
          </w:rPr>
          <w:t>lựa</w:t>
        </w:r>
        <w:proofErr w:type="spellEnd"/>
        <w:r w:rsidR="00B628FB" w:rsidRPr="00AB12D8">
          <w:rPr>
            <w:lang w:val="vi-VN"/>
          </w:rPr>
          <w:t xml:space="preserve"> </w:t>
        </w:r>
        <w:proofErr w:type="spellStart"/>
        <w:r w:rsidR="00B628FB" w:rsidRPr="00AB12D8">
          <w:rPr>
            <w:lang w:val="vi-VN"/>
          </w:rPr>
          <w:t>chọn</w:t>
        </w:r>
        <w:proofErr w:type="spellEnd"/>
        <w:r w:rsidR="00B628FB" w:rsidRPr="00AB12D8">
          <w:rPr>
            <w:lang w:val="vi-VN"/>
          </w:rPr>
          <w:t xml:space="preserve"> </w:t>
        </w:r>
        <w:proofErr w:type="spellStart"/>
        <w:r w:rsidR="00B628FB" w:rsidRPr="00AB12D8">
          <w:rPr>
            <w:lang w:val="vi-VN"/>
          </w:rPr>
          <w:t>về</w:t>
        </w:r>
        <w:proofErr w:type="spellEnd"/>
        <w:r w:rsidR="00B628FB" w:rsidRPr="00AB12D8">
          <w:rPr>
            <w:lang w:val="vi-VN"/>
          </w:rPr>
          <w:t xml:space="preserve"> </w:t>
        </w:r>
        <w:proofErr w:type="spellStart"/>
        <w:r w:rsidR="00B628FB" w:rsidRPr="00AB12D8">
          <w:rPr>
            <w:lang w:val="vi-VN"/>
          </w:rPr>
          <w:t>sảm</w:t>
        </w:r>
        <w:proofErr w:type="spellEnd"/>
        <w:r w:rsidR="00B628FB" w:rsidRPr="00AB12D8">
          <w:rPr>
            <w:lang w:val="vi-VN"/>
          </w:rPr>
          <w:t xml:space="preserve"> </w:t>
        </w:r>
        <w:proofErr w:type="spellStart"/>
        <w:r w:rsidR="00B628FB" w:rsidRPr="00AB12D8">
          <w:rPr>
            <w:lang w:val="vi-VN"/>
          </w:rPr>
          <w:t>phẩm</w:t>
        </w:r>
        <w:proofErr w:type="spellEnd"/>
        <w:r w:rsidR="00B628FB" w:rsidRPr="00AB12D8">
          <w:rPr>
            <w:lang w:val="vi-VN"/>
          </w:rPr>
          <w:t xml:space="preserve"> </w:t>
        </w:r>
        <w:proofErr w:type="spellStart"/>
        <w:r w:rsidR="00B628FB" w:rsidRPr="00AB12D8">
          <w:rPr>
            <w:lang w:val="vi-VN"/>
          </w:rPr>
          <w:t>có</w:t>
        </w:r>
        <w:proofErr w:type="spellEnd"/>
        <w:r w:rsidR="00B628FB" w:rsidRPr="00AB12D8">
          <w:rPr>
            <w:lang w:val="vi-VN"/>
          </w:rPr>
          <w:t xml:space="preserve"> </w:t>
        </w:r>
        <w:proofErr w:type="spellStart"/>
        <w:r w:rsidR="00B628FB" w:rsidRPr="00AB12D8">
          <w:rPr>
            <w:lang w:val="vi-VN"/>
          </w:rPr>
          <w:t>thể</w:t>
        </w:r>
        <w:proofErr w:type="spellEnd"/>
        <w:r w:rsidR="00B628FB" w:rsidRPr="00AB12D8">
          <w:rPr>
            <w:lang w:val="vi-VN"/>
          </w:rPr>
          <w:t xml:space="preserve"> so </w:t>
        </w:r>
        <w:proofErr w:type="spellStart"/>
        <w:r w:rsidR="00B628FB" w:rsidRPr="00AB12D8">
          <w:rPr>
            <w:lang w:val="vi-VN"/>
          </w:rPr>
          <w:t>sánh</w:t>
        </w:r>
        <w:proofErr w:type="spellEnd"/>
        <w:r w:rsidR="00B628FB" w:rsidRPr="00AB12D8">
          <w:rPr>
            <w:lang w:val="vi-VN"/>
          </w:rPr>
          <w:t xml:space="preserve"> </w:t>
        </w:r>
        <w:proofErr w:type="spellStart"/>
        <w:r w:rsidR="00B628FB" w:rsidRPr="00AB12D8">
          <w:rPr>
            <w:lang w:val="vi-VN"/>
          </w:rPr>
          <w:t>các</w:t>
        </w:r>
        <w:proofErr w:type="spellEnd"/>
        <w:r w:rsidR="00B628FB" w:rsidRPr="00AB12D8">
          <w:rPr>
            <w:lang w:val="vi-VN"/>
          </w:rPr>
          <w:t xml:space="preserve"> </w:t>
        </w:r>
        <w:proofErr w:type="spellStart"/>
        <w:r w:rsidR="00B628FB" w:rsidRPr="00AB12D8">
          <w:rPr>
            <w:lang w:val="vi-VN"/>
          </w:rPr>
          <w:t>sản</w:t>
        </w:r>
        <w:proofErr w:type="spellEnd"/>
        <w:r w:rsidR="00B628FB" w:rsidRPr="00AB12D8">
          <w:rPr>
            <w:lang w:val="vi-VN"/>
          </w:rPr>
          <w:t xml:space="preserve"> </w:t>
        </w:r>
        <w:proofErr w:type="spellStart"/>
        <w:r w:rsidR="00B628FB" w:rsidRPr="00AB12D8">
          <w:rPr>
            <w:lang w:val="vi-VN"/>
          </w:rPr>
          <w:t>phẩm</w:t>
        </w:r>
        <w:proofErr w:type="spellEnd"/>
        <w:r w:rsidR="00B628FB" w:rsidRPr="00AB12D8">
          <w:rPr>
            <w:lang w:val="vi-VN"/>
          </w:rPr>
          <w:t xml:space="preserve"> </w:t>
        </w:r>
        <w:proofErr w:type="spellStart"/>
        <w:r w:rsidR="00B628FB" w:rsidRPr="00AB12D8">
          <w:rPr>
            <w:lang w:val="vi-VN"/>
          </w:rPr>
          <w:t>với</w:t>
        </w:r>
        <w:proofErr w:type="spellEnd"/>
        <w:r w:rsidR="00B628FB" w:rsidRPr="00AB12D8">
          <w:rPr>
            <w:lang w:val="vi-VN"/>
          </w:rPr>
          <w:t xml:space="preserve"> nhau xem thông tin </w:t>
        </w:r>
        <w:proofErr w:type="spellStart"/>
        <w:r w:rsidR="00B628FB" w:rsidRPr="00AB12D8">
          <w:rPr>
            <w:lang w:val="vi-VN"/>
          </w:rPr>
          <w:t>sảm</w:t>
        </w:r>
        <w:proofErr w:type="spellEnd"/>
        <w:r w:rsidR="00B628FB" w:rsidRPr="00AB12D8">
          <w:rPr>
            <w:lang w:val="vi-VN"/>
          </w:rPr>
          <w:t xml:space="preserve"> </w:t>
        </w:r>
        <w:proofErr w:type="spellStart"/>
        <w:r w:rsidR="00B628FB" w:rsidRPr="00AB12D8">
          <w:rPr>
            <w:lang w:val="vi-VN"/>
          </w:rPr>
          <w:t>phẩm</w:t>
        </w:r>
        <w:proofErr w:type="spellEnd"/>
        <w:r w:rsidR="00B628FB" w:rsidRPr="00AB12D8">
          <w:rPr>
            <w:lang w:val="vi-VN"/>
          </w:rPr>
          <w:t xml:space="preserve">, </w:t>
        </w:r>
        <w:proofErr w:type="spellStart"/>
        <w:r w:rsidR="00B628FB" w:rsidRPr="00AB12D8">
          <w:rPr>
            <w:lang w:val="vi-VN"/>
          </w:rPr>
          <w:t>nguồn</w:t>
        </w:r>
        <w:proofErr w:type="spellEnd"/>
        <w:r w:rsidR="00B628FB" w:rsidRPr="00AB12D8">
          <w:rPr>
            <w:lang w:val="vi-VN"/>
          </w:rPr>
          <w:t xml:space="preserve"> </w:t>
        </w:r>
        <w:proofErr w:type="spellStart"/>
        <w:r w:rsidR="00B628FB" w:rsidRPr="00AB12D8">
          <w:rPr>
            <w:lang w:val="vi-VN"/>
          </w:rPr>
          <w:t>gộc</w:t>
        </w:r>
        <w:proofErr w:type="spellEnd"/>
        <w:r w:rsidR="00B628FB" w:rsidRPr="00AB12D8">
          <w:rPr>
            <w:lang w:val="vi-VN"/>
          </w:rPr>
          <w:t xml:space="preserve"> </w:t>
        </w:r>
        <w:proofErr w:type="spellStart"/>
        <w:r w:rsidR="00B628FB" w:rsidRPr="00AB12D8">
          <w:rPr>
            <w:lang w:val="vi-VN"/>
          </w:rPr>
          <w:t>xuất</w:t>
        </w:r>
        <w:proofErr w:type="spellEnd"/>
        <w:r w:rsidR="00B628FB" w:rsidRPr="00AB12D8">
          <w:rPr>
            <w:lang w:val="vi-VN"/>
          </w:rPr>
          <w:t xml:space="preserve"> </w:t>
        </w:r>
        <w:proofErr w:type="spellStart"/>
        <w:r w:rsidR="00B628FB" w:rsidRPr="00AB12D8">
          <w:rPr>
            <w:lang w:val="vi-VN"/>
          </w:rPr>
          <w:t>xứ</w:t>
        </w:r>
        <w:proofErr w:type="spellEnd"/>
        <w:r w:rsidR="00B628FB" w:rsidRPr="00AB12D8">
          <w:rPr>
            <w:lang w:val="vi-VN"/>
          </w:rPr>
          <w:t xml:space="preserve"> .... </w:t>
        </w:r>
        <w:proofErr w:type="spellStart"/>
        <w:r w:rsidR="00B628FB" w:rsidRPr="00AB12D8">
          <w:rPr>
            <w:lang w:val="vi-VN"/>
          </w:rPr>
          <w:t>chỉ</w:t>
        </w:r>
        <w:proofErr w:type="spellEnd"/>
        <w:r w:rsidR="00B628FB" w:rsidRPr="00AB12D8">
          <w:rPr>
            <w:lang w:val="vi-VN"/>
          </w:rPr>
          <w:t xml:space="preserve"> </w:t>
        </w:r>
        <w:proofErr w:type="spellStart"/>
        <w:r w:rsidR="00B628FB" w:rsidRPr="00AB12D8">
          <w:rPr>
            <w:lang w:val="vi-VN"/>
          </w:rPr>
          <w:t>cầm</w:t>
        </w:r>
        <w:proofErr w:type="spellEnd"/>
        <w:r w:rsidR="00B628FB" w:rsidRPr="00AB12D8">
          <w:rPr>
            <w:lang w:val="vi-VN"/>
          </w:rPr>
          <w:t xml:space="preserve"> </w:t>
        </w:r>
        <w:proofErr w:type="spellStart"/>
        <w:r w:rsidR="00B628FB" w:rsidRPr="00AB12D8">
          <w:rPr>
            <w:lang w:val="vi-VN"/>
          </w:rPr>
          <w:t>một</w:t>
        </w:r>
        <w:proofErr w:type="spellEnd"/>
        <w:r w:rsidR="00B628FB" w:rsidRPr="00AB12D8">
          <w:rPr>
            <w:lang w:val="vi-VN"/>
          </w:rPr>
          <w:t xml:space="preserve"> </w:t>
        </w:r>
        <w:proofErr w:type="spellStart"/>
        <w:r w:rsidR="00B628FB" w:rsidRPr="00AB12D8">
          <w:rPr>
            <w:lang w:val="vi-VN"/>
          </w:rPr>
          <w:t>thiết</w:t>
        </w:r>
        <w:proofErr w:type="spellEnd"/>
        <w:r w:rsidR="00B628FB" w:rsidRPr="00AB12D8">
          <w:rPr>
            <w:lang w:val="vi-VN"/>
          </w:rPr>
          <w:t xml:space="preserve"> </w:t>
        </w:r>
        <w:proofErr w:type="spellStart"/>
        <w:r w:rsidR="00B628FB" w:rsidRPr="00AB12D8">
          <w:rPr>
            <w:lang w:val="vi-VN"/>
          </w:rPr>
          <w:t>bị</w:t>
        </w:r>
        <w:proofErr w:type="spellEnd"/>
        <w:r w:rsidR="00B628FB" w:rsidRPr="00AB12D8">
          <w:rPr>
            <w:lang w:val="vi-VN"/>
          </w:rPr>
          <w:t xml:space="preserve"> thông minh </w:t>
        </w:r>
        <w:proofErr w:type="spellStart"/>
        <w:r w:rsidR="00B628FB" w:rsidRPr="00AB12D8">
          <w:rPr>
            <w:lang w:val="vi-VN"/>
          </w:rPr>
          <w:t>cũng</w:t>
        </w:r>
        <w:proofErr w:type="spellEnd"/>
        <w:r w:rsidR="00B628FB" w:rsidRPr="00AB12D8">
          <w:rPr>
            <w:lang w:val="vi-VN"/>
          </w:rPr>
          <w:t xml:space="preserve"> </w:t>
        </w:r>
        <w:proofErr w:type="spellStart"/>
        <w:r w:rsidR="00B628FB" w:rsidRPr="00AB12D8">
          <w:rPr>
            <w:lang w:val="vi-VN"/>
          </w:rPr>
          <w:t>có</w:t>
        </w:r>
        <w:proofErr w:type="spellEnd"/>
        <w:r w:rsidR="00B628FB" w:rsidRPr="00AB12D8">
          <w:rPr>
            <w:lang w:val="vi-VN"/>
          </w:rPr>
          <w:t xml:space="preserve"> </w:t>
        </w:r>
        <w:proofErr w:type="spellStart"/>
        <w:r w:rsidR="00B628FB" w:rsidRPr="00AB12D8">
          <w:rPr>
            <w:lang w:val="vi-VN"/>
          </w:rPr>
          <w:t>thể</w:t>
        </w:r>
        <w:proofErr w:type="spellEnd"/>
        <w:r w:rsidR="00B628FB" w:rsidRPr="00AB12D8">
          <w:rPr>
            <w:lang w:val="vi-VN"/>
          </w:rPr>
          <w:t xml:space="preserve"> </w:t>
        </w:r>
        <w:proofErr w:type="spellStart"/>
        <w:r w:rsidR="00B628FB" w:rsidRPr="00AB12D8">
          <w:rPr>
            <w:lang w:val="vi-VN"/>
          </w:rPr>
          <w:t>đặt</w:t>
        </w:r>
        <w:proofErr w:type="spellEnd"/>
        <w:r w:rsidR="00B628FB" w:rsidRPr="00AB12D8">
          <w:rPr>
            <w:lang w:val="vi-VN"/>
          </w:rPr>
          <w:t xml:space="preserve"> </w:t>
        </w:r>
        <w:proofErr w:type="spellStart"/>
        <w:r w:rsidR="00B628FB" w:rsidRPr="00AB12D8">
          <w:rPr>
            <w:lang w:val="vi-VN"/>
          </w:rPr>
          <w:t>hàng</w:t>
        </w:r>
        <w:proofErr w:type="spellEnd"/>
        <w:r w:rsidR="00B628FB" w:rsidRPr="00AB12D8">
          <w:rPr>
            <w:lang w:val="vi-VN"/>
          </w:rPr>
          <w:t xml:space="preserve"> </w:t>
        </w:r>
        <w:proofErr w:type="spellStart"/>
        <w:r w:rsidR="00B628FB" w:rsidRPr="00AB12D8">
          <w:rPr>
            <w:lang w:val="vi-VN"/>
          </w:rPr>
          <w:t>sản</w:t>
        </w:r>
        <w:proofErr w:type="spellEnd"/>
        <w:r w:rsidR="00B628FB" w:rsidRPr="00AB12D8">
          <w:rPr>
            <w:lang w:val="vi-VN"/>
          </w:rPr>
          <w:t xml:space="preserve"> </w:t>
        </w:r>
        <w:proofErr w:type="spellStart"/>
        <w:r w:rsidR="00B628FB" w:rsidRPr="00AB12D8">
          <w:rPr>
            <w:lang w:val="vi-VN"/>
          </w:rPr>
          <w:t>phẩm</w:t>
        </w:r>
        <w:proofErr w:type="spellEnd"/>
        <w:r w:rsidR="00B628FB" w:rsidRPr="00AB12D8">
          <w:rPr>
            <w:lang w:val="vi-VN"/>
          </w:rPr>
          <w:t xml:space="preserve">. </w:t>
        </w:r>
        <w:proofErr w:type="spellStart"/>
        <w:r w:rsidR="00B628FB" w:rsidRPr="00AB12D8">
          <w:rPr>
            <w:lang w:val="vi-VN"/>
          </w:rPr>
          <w:t>Có</w:t>
        </w:r>
        <w:proofErr w:type="spellEnd"/>
        <w:r w:rsidR="00B628FB" w:rsidRPr="00AB12D8">
          <w:rPr>
            <w:lang w:val="vi-VN"/>
          </w:rPr>
          <w:t xml:space="preserve"> </w:t>
        </w:r>
        <w:proofErr w:type="spellStart"/>
        <w:r w:rsidR="00B628FB" w:rsidRPr="00AB12D8">
          <w:rPr>
            <w:lang w:val="vi-VN"/>
          </w:rPr>
          <w:t>thể</w:t>
        </w:r>
        <w:proofErr w:type="spellEnd"/>
        <w:r w:rsidR="00B628FB" w:rsidRPr="00AB12D8">
          <w:rPr>
            <w:lang w:val="vi-VN"/>
          </w:rPr>
          <w:t xml:space="preserve"> </w:t>
        </w:r>
        <w:proofErr w:type="spellStart"/>
        <w:r w:rsidR="00B628FB" w:rsidRPr="00AB12D8">
          <w:rPr>
            <w:lang w:val="vi-VN"/>
          </w:rPr>
          <w:t>thấy</w:t>
        </w:r>
        <w:proofErr w:type="spellEnd"/>
        <w:r w:rsidR="00B628FB" w:rsidRPr="00AB12D8">
          <w:rPr>
            <w:lang w:val="vi-VN"/>
          </w:rPr>
          <w:t xml:space="preserve"> </w:t>
        </w:r>
        <w:proofErr w:type="spellStart"/>
        <w:r w:rsidR="00B628FB" w:rsidRPr="00AB12D8">
          <w:rPr>
            <w:lang w:val="vi-VN"/>
          </w:rPr>
          <w:t>rằng</w:t>
        </w:r>
        <w:proofErr w:type="spellEnd"/>
        <w:r w:rsidR="00B628FB" w:rsidRPr="00AB12D8">
          <w:rPr>
            <w:lang w:val="vi-VN"/>
          </w:rPr>
          <w:t xml:space="preserve"> </w:t>
        </w:r>
        <w:proofErr w:type="spellStart"/>
        <w:r w:rsidR="00B628FB" w:rsidRPr="00AB12D8">
          <w:rPr>
            <w:lang w:val="vi-VN"/>
          </w:rPr>
          <w:t>thời</w:t>
        </w:r>
        <w:proofErr w:type="spellEnd"/>
        <w:r w:rsidR="00B628FB" w:rsidRPr="00AB12D8">
          <w:rPr>
            <w:lang w:val="vi-VN"/>
          </w:rPr>
          <w:t xml:space="preserve"> </w:t>
        </w:r>
        <w:proofErr w:type="spellStart"/>
        <w:r w:rsidR="00B628FB" w:rsidRPr="00AB12D8">
          <w:rPr>
            <w:lang w:val="vi-VN"/>
          </w:rPr>
          <w:t>đại</w:t>
        </w:r>
        <w:proofErr w:type="spellEnd"/>
        <w:r w:rsidR="00B628FB" w:rsidRPr="00AB12D8">
          <w:rPr>
            <w:lang w:val="vi-VN"/>
          </w:rPr>
          <w:t xml:space="preserve"> công </w:t>
        </w:r>
        <w:proofErr w:type="spellStart"/>
        <w:r w:rsidR="00B628FB" w:rsidRPr="00AB12D8">
          <w:rPr>
            <w:lang w:val="vi-VN"/>
          </w:rPr>
          <w:t>nghệ</w:t>
        </w:r>
        <w:proofErr w:type="spellEnd"/>
        <w:r w:rsidR="00B628FB" w:rsidRPr="00AB12D8">
          <w:rPr>
            <w:lang w:val="vi-VN"/>
          </w:rPr>
          <w:t xml:space="preserve"> </w:t>
        </w:r>
        <w:proofErr w:type="spellStart"/>
        <w:r w:rsidR="00B628FB" w:rsidRPr="00AB12D8">
          <w:rPr>
            <w:lang w:val="vi-VN"/>
          </w:rPr>
          <w:t>phát</w:t>
        </w:r>
        <w:proofErr w:type="spellEnd"/>
        <w:r w:rsidR="00B628FB" w:rsidRPr="00AB12D8">
          <w:rPr>
            <w:lang w:val="vi-VN"/>
          </w:rPr>
          <w:t xml:space="preserve"> </w:t>
        </w:r>
        <w:proofErr w:type="spellStart"/>
        <w:r w:rsidR="00B628FB" w:rsidRPr="00AB12D8">
          <w:rPr>
            <w:lang w:val="vi-VN"/>
          </w:rPr>
          <w:t>triển</w:t>
        </w:r>
        <w:proofErr w:type="spellEnd"/>
        <w:r w:rsidR="00B628FB" w:rsidRPr="00AB12D8">
          <w:rPr>
            <w:lang w:val="vi-VN"/>
          </w:rPr>
          <w:t xml:space="preserve"> như bây </w:t>
        </w:r>
        <w:proofErr w:type="spellStart"/>
        <w:r w:rsidR="00B628FB" w:rsidRPr="00AB12D8">
          <w:rPr>
            <w:lang w:val="vi-VN"/>
          </w:rPr>
          <w:t>giờ</w:t>
        </w:r>
        <w:proofErr w:type="spellEnd"/>
        <w:r w:rsidR="00B628FB" w:rsidRPr="00AB12D8">
          <w:rPr>
            <w:lang w:val="vi-VN"/>
          </w:rPr>
          <w:t xml:space="preserve"> </w:t>
        </w:r>
        <w:proofErr w:type="spellStart"/>
        <w:r w:rsidR="00B628FB" w:rsidRPr="00AB12D8">
          <w:rPr>
            <w:lang w:val="vi-VN"/>
          </w:rPr>
          <w:t>việc</w:t>
        </w:r>
        <w:proofErr w:type="spellEnd"/>
        <w:r w:rsidR="00B628FB" w:rsidRPr="00AB12D8">
          <w:rPr>
            <w:lang w:val="vi-VN"/>
          </w:rPr>
          <w:t xml:space="preserve"> kinh doanh </w:t>
        </w:r>
        <w:proofErr w:type="spellStart"/>
        <w:r w:rsidR="00B628FB" w:rsidRPr="00AB12D8">
          <w:rPr>
            <w:lang w:val="vi-VN"/>
          </w:rPr>
          <w:t>trước</w:t>
        </w:r>
        <w:proofErr w:type="spellEnd"/>
        <w:r w:rsidR="00B628FB" w:rsidRPr="00AB12D8">
          <w:rPr>
            <w:lang w:val="vi-VN"/>
          </w:rPr>
          <w:t xml:space="preserve"> đây đang </w:t>
        </w:r>
        <w:proofErr w:type="spellStart"/>
        <w:r w:rsidR="00B628FB" w:rsidRPr="00AB12D8">
          <w:rPr>
            <w:lang w:val="vi-VN"/>
          </w:rPr>
          <w:t>dần</w:t>
        </w:r>
        <w:proofErr w:type="spellEnd"/>
        <w:r w:rsidR="00B628FB" w:rsidRPr="00AB12D8">
          <w:rPr>
            <w:lang w:val="vi-VN"/>
          </w:rPr>
          <w:t xml:space="preserve"> </w:t>
        </w:r>
        <w:proofErr w:type="spellStart"/>
        <w:r w:rsidR="00B628FB" w:rsidRPr="00AB12D8">
          <w:rPr>
            <w:lang w:val="vi-VN"/>
          </w:rPr>
          <w:t>mất</w:t>
        </w:r>
        <w:proofErr w:type="spellEnd"/>
        <w:r w:rsidR="00B628FB" w:rsidRPr="00AB12D8">
          <w:rPr>
            <w:lang w:val="vi-VN"/>
          </w:rPr>
          <w:t xml:space="preserve"> đi </w:t>
        </w:r>
        <w:proofErr w:type="spellStart"/>
        <w:r w:rsidR="00B628FB" w:rsidRPr="00AB12D8">
          <w:rPr>
            <w:lang w:val="vi-VN"/>
          </w:rPr>
          <w:t>sự</w:t>
        </w:r>
        <w:proofErr w:type="spellEnd"/>
        <w:r w:rsidR="00B628FB" w:rsidRPr="00AB12D8">
          <w:rPr>
            <w:lang w:val="vi-VN"/>
          </w:rPr>
          <w:t xml:space="preserve"> </w:t>
        </w:r>
        <w:proofErr w:type="spellStart"/>
        <w:r w:rsidR="00B628FB" w:rsidRPr="00AB12D8">
          <w:rPr>
            <w:lang w:val="vi-VN"/>
          </w:rPr>
          <w:t>cạnh</w:t>
        </w:r>
        <w:proofErr w:type="spellEnd"/>
        <w:r w:rsidR="00B628FB" w:rsidRPr="00AB12D8">
          <w:rPr>
            <w:lang w:val="vi-VN"/>
          </w:rPr>
          <w:t xml:space="preserve"> tranh </w:t>
        </w:r>
        <w:proofErr w:type="spellStart"/>
        <w:r w:rsidR="00B628FB" w:rsidRPr="00AB12D8">
          <w:rPr>
            <w:lang w:val="vi-VN"/>
          </w:rPr>
          <w:t>của</w:t>
        </w:r>
        <w:proofErr w:type="spellEnd"/>
        <w:r w:rsidR="00B628FB" w:rsidRPr="00AB12D8">
          <w:rPr>
            <w:lang w:val="vi-VN"/>
          </w:rPr>
          <w:t xml:space="preserve"> </w:t>
        </w:r>
        <w:proofErr w:type="spellStart"/>
        <w:r w:rsidR="00B628FB">
          <w:rPr>
            <w:lang w:val="vi-VN"/>
          </w:rPr>
          <w:t>mình</w:t>
        </w:r>
        <w:proofErr w:type="spellEnd"/>
        <w:r w:rsidR="00B628FB">
          <w:rPr>
            <w:lang w:val="vi-VN"/>
          </w:rPr>
          <w:t>.</w:t>
        </w:r>
      </w:ins>
      <w:ins w:id="894" w:author="LE THACH" w:date="2023-03-25T14:48:00Z">
        <w:r w:rsidR="00AB12D8">
          <w:rPr>
            <w:lang w:val="vi-VN"/>
          </w:rPr>
          <w:t xml:space="preserve"> </w:t>
        </w:r>
      </w:ins>
      <w:proofErr w:type="spellStart"/>
      <w:ins w:id="895" w:author="LE THACH" w:date="2023-03-25T14:49:00Z">
        <w:r w:rsidR="00AB12D8">
          <w:rPr>
            <w:lang w:val="vi-VN"/>
          </w:rPr>
          <w:t>Vì</w:t>
        </w:r>
        <w:proofErr w:type="spellEnd"/>
        <w:r w:rsidR="00AB12D8">
          <w:rPr>
            <w:lang w:val="vi-VN"/>
          </w:rPr>
          <w:t xml:space="preserve"> </w:t>
        </w:r>
        <w:proofErr w:type="spellStart"/>
        <w:r w:rsidR="00AB12D8">
          <w:rPr>
            <w:lang w:val="vi-VN"/>
          </w:rPr>
          <w:t>vậy</w:t>
        </w:r>
        <w:proofErr w:type="spellEnd"/>
        <w:r w:rsidR="00AB12D8">
          <w:rPr>
            <w:lang w:val="vi-VN"/>
          </w:rPr>
          <w:t xml:space="preserve">, </w:t>
        </w:r>
        <w:proofErr w:type="spellStart"/>
        <w:r w:rsidR="00AB12D8">
          <w:rPr>
            <w:lang w:val="vi-VN"/>
          </w:rPr>
          <w:t>nhóm</w:t>
        </w:r>
        <w:proofErr w:type="spellEnd"/>
        <w:r w:rsidR="00AB12D8">
          <w:rPr>
            <w:lang w:val="vi-VN"/>
          </w:rPr>
          <w:t xml:space="preserve"> em </w:t>
        </w:r>
        <w:proofErr w:type="spellStart"/>
        <w:r w:rsidR="00AB12D8">
          <w:rPr>
            <w:lang w:val="vi-VN"/>
          </w:rPr>
          <w:t>đã</w:t>
        </w:r>
        <w:proofErr w:type="spellEnd"/>
        <w:r w:rsidR="00AB12D8">
          <w:rPr>
            <w:lang w:val="vi-VN"/>
          </w:rPr>
          <w:t xml:space="preserve"> </w:t>
        </w:r>
        <w:proofErr w:type="spellStart"/>
        <w:r w:rsidR="00AB12D8">
          <w:rPr>
            <w:lang w:val="vi-VN"/>
          </w:rPr>
          <w:t>quyết</w:t>
        </w:r>
        <w:proofErr w:type="spellEnd"/>
        <w:r w:rsidR="00AB12D8">
          <w:rPr>
            <w:lang w:val="vi-VN"/>
          </w:rPr>
          <w:t xml:space="preserve"> </w:t>
        </w:r>
        <w:proofErr w:type="spellStart"/>
        <w:r w:rsidR="00AB12D8">
          <w:rPr>
            <w:lang w:val="vi-VN"/>
          </w:rPr>
          <w:t>định</w:t>
        </w:r>
        <w:proofErr w:type="spellEnd"/>
        <w:r w:rsidR="00AB12D8">
          <w:rPr>
            <w:lang w:val="vi-VN"/>
          </w:rPr>
          <w:t xml:space="preserve"> xây </w:t>
        </w:r>
        <w:proofErr w:type="spellStart"/>
        <w:r w:rsidR="00AB12D8">
          <w:rPr>
            <w:lang w:val="vi-VN"/>
          </w:rPr>
          <w:t>dựng</w:t>
        </w:r>
        <w:proofErr w:type="spellEnd"/>
        <w:r w:rsidR="00AB12D8">
          <w:rPr>
            <w:lang w:val="vi-VN"/>
          </w:rPr>
          <w:t xml:space="preserve"> </w:t>
        </w:r>
        <w:proofErr w:type="spellStart"/>
        <w:r w:rsidR="00AB12D8">
          <w:rPr>
            <w:lang w:val="vi-VN"/>
          </w:rPr>
          <w:t>một</w:t>
        </w:r>
        <w:proofErr w:type="spellEnd"/>
        <w:r w:rsidR="00AB12D8">
          <w:rPr>
            <w:lang w:val="vi-VN"/>
          </w:rPr>
          <w:t xml:space="preserve"> </w:t>
        </w:r>
        <w:proofErr w:type="spellStart"/>
        <w:r w:rsidR="00AB12D8">
          <w:rPr>
            <w:lang w:val="vi-VN"/>
          </w:rPr>
          <w:t>Website</w:t>
        </w:r>
        <w:proofErr w:type="spellEnd"/>
        <w:r w:rsidR="00AB12D8">
          <w:rPr>
            <w:lang w:val="vi-VN"/>
          </w:rPr>
          <w:t xml:space="preserve"> </w:t>
        </w:r>
        <w:proofErr w:type="spellStart"/>
        <w:r w:rsidR="00AB12D8">
          <w:rPr>
            <w:lang w:val="vi-VN"/>
          </w:rPr>
          <w:t>bán</w:t>
        </w:r>
        <w:proofErr w:type="spellEnd"/>
        <w:r w:rsidR="00AB12D8">
          <w:rPr>
            <w:lang w:val="vi-VN"/>
          </w:rPr>
          <w:t xml:space="preserve"> </w:t>
        </w:r>
        <w:proofErr w:type="spellStart"/>
        <w:r w:rsidR="00AB12D8">
          <w:rPr>
            <w:lang w:val="vi-VN"/>
          </w:rPr>
          <w:t>gạo</w:t>
        </w:r>
        <w:proofErr w:type="spellEnd"/>
        <w:r w:rsidR="00AB12D8">
          <w:rPr>
            <w:lang w:val="vi-VN"/>
          </w:rPr>
          <w:t xml:space="preserve"> </w:t>
        </w:r>
        <w:proofErr w:type="spellStart"/>
        <w:r w:rsidR="00AB12D8">
          <w:rPr>
            <w:lang w:val="vi-VN"/>
          </w:rPr>
          <w:t>để</w:t>
        </w:r>
        <w:proofErr w:type="spellEnd"/>
        <w:r w:rsidR="00AB12D8">
          <w:rPr>
            <w:lang w:val="vi-VN"/>
          </w:rPr>
          <w:t xml:space="preserve"> </w:t>
        </w:r>
        <w:proofErr w:type="spellStart"/>
        <w:r w:rsidR="00AB12D8">
          <w:rPr>
            <w:lang w:val="vi-VN"/>
          </w:rPr>
          <w:t>giải</w:t>
        </w:r>
        <w:proofErr w:type="spellEnd"/>
        <w:r w:rsidR="00AB12D8">
          <w:rPr>
            <w:lang w:val="vi-VN"/>
          </w:rPr>
          <w:t xml:space="preserve"> </w:t>
        </w:r>
        <w:proofErr w:type="spellStart"/>
        <w:r w:rsidR="00AB12D8">
          <w:rPr>
            <w:lang w:val="vi-VN"/>
          </w:rPr>
          <w:t>quyết</w:t>
        </w:r>
        <w:proofErr w:type="spellEnd"/>
        <w:r w:rsidR="00AB12D8">
          <w:rPr>
            <w:lang w:val="vi-VN"/>
          </w:rPr>
          <w:t xml:space="preserve"> </w:t>
        </w:r>
        <w:proofErr w:type="spellStart"/>
        <w:r w:rsidR="00AB12D8">
          <w:rPr>
            <w:lang w:val="vi-VN"/>
          </w:rPr>
          <w:t>những</w:t>
        </w:r>
        <w:proofErr w:type="spellEnd"/>
        <w:r w:rsidR="00AB12D8">
          <w:rPr>
            <w:lang w:val="vi-VN"/>
          </w:rPr>
          <w:t xml:space="preserve"> </w:t>
        </w:r>
      </w:ins>
      <w:proofErr w:type="spellStart"/>
      <w:ins w:id="896" w:author="LE THACH" w:date="2023-03-25T14:50:00Z">
        <w:r w:rsidR="00AB12D8">
          <w:rPr>
            <w:lang w:val="vi-VN"/>
          </w:rPr>
          <w:t>vất</w:t>
        </w:r>
        <w:proofErr w:type="spellEnd"/>
        <w:r w:rsidR="00AB12D8">
          <w:rPr>
            <w:lang w:val="vi-VN"/>
          </w:rPr>
          <w:t xml:space="preserve"> </w:t>
        </w:r>
        <w:proofErr w:type="spellStart"/>
        <w:r w:rsidR="00AB12D8">
          <w:rPr>
            <w:lang w:val="vi-VN"/>
          </w:rPr>
          <w:t>đề</w:t>
        </w:r>
        <w:proofErr w:type="spellEnd"/>
        <w:r w:rsidR="00AB12D8">
          <w:rPr>
            <w:lang w:val="vi-VN"/>
          </w:rPr>
          <w:t xml:space="preserve"> trên. </w:t>
        </w:r>
        <w:proofErr w:type="spellStart"/>
        <w:r w:rsidR="00AB12D8">
          <w:rPr>
            <w:lang w:val="vi-VN"/>
          </w:rPr>
          <w:t>Ngoài</w:t>
        </w:r>
        <w:proofErr w:type="spellEnd"/>
        <w:r w:rsidR="00AB12D8">
          <w:rPr>
            <w:lang w:val="vi-VN"/>
          </w:rPr>
          <w:t xml:space="preserve"> ra </w:t>
        </w:r>
        <w:proofErr w:type="spellStart"/>
        <w:r w:rsidR="00AB12D8">
          <w:rPr>
            <w:lang w:val="vi-VN"/>
          </w:rPr>
          <w:t>còn</w:t>
        </w:r>
        <w:proofErr w:type="spellEnd"/>
        <w:r w:rsidR="00AB12D8">
          <w:rPr>
            <w:lang w:val="vi-VN"/>
          </w:rPr>
          <w:t xml:space="preserve"> </w:t>
        </w:r>
        <w:proofErr w:type="spellStart"/>
        <w:r w:rsidR="00AB12D8">
          <w:rPr>
            <w:lang w:val="vi-VN"/>
          </w:rPr>
          <w:t>giả</w:t>
        </w:r>
        <w:proofErr w:type="spellEnd"/>
        <w:r w:rsidR="00AB12D8">
          <w:rPr>
            <w:lang w:val="vi-VN"/>
          </w:rPr>
          <w:t xml:space="preserve"> </w:t>
        </w:r>
        <w:proofErr w:type="spellStart"/>
        <w:r w:rsidR="00AB12D8">
          <w:rPr>
            <w:lang w:val="vi-VN"/>
          </w:rPr>
          <w:t>quyết</w:t>
        </w:r>
        <w:proofErr w:type="spellEnd"/>
        <w:r w:rsidR="00AB12D8">
          <w:rPr>
            <w:lang w:val="vi-VN"/>
          </w:rPr>
          <w:t xml:space="preserve"> </w:t>
        </w:r>
        <w:proofErr w:type="spellStart"/>
        <w:r w:rsidR="00AB12D8">
          <w:rPr>
            <w:lang w:val="vi-VN"/>
          </w:rPr>
          <w:t>vấn</w:t>
        </w:r>
        <w:proofErr w:type="spellEnd"/>
        <w:r w:rsidR="00AB12D8">
          <w:rPr>
            <w:lang w:val="vi-VN"/>
          </w:rPr>
          <w:t xml:space="preserve"> </w:t>
        </w:r>
        <w:proofErr w:type="spellStart"/>
        <w:r w:rsidR="00AB12D8">
          <w:rPr>
            <w:lang w:val="vi-VN"/>
          </w:rPr>
          <w:t>đề</w:t>
        </w:r>
        <w:proofErr w:type="spellEnd"/>
        <w:r w:rsidR="00AB12D8">
          <w:rPr>
            <w:lang w:val="vi-VN"/>
          </w:rPr>
          <w:t xml:space="preserve"> mua </w:t>
        </w:r>
        <w:proofErr w:type="spellStart"/>
        <w:r w:rsidR="00AB12D8">
          <w:rPr>
            <w:lang w:val="vi-VN"/>
          </w:rPr>
          <w:t>gạo</w:t>
        </w:r>
        <w:proofErr w:type="spellEnd"/>
        <w:r w:rsidR="00AB12D8">
          <w:rPr>
            <w:lang w:val="vi-VN"/>
          </w:rPr>
          <w:t xml:space="preserve"> </w:t>
        </w:r>
        <w:proofErr w:type="spellStart"/>
        <w:r w:rsidR="00AB12D8">
          <w:rPr>
            <w:lang w:val="vi-VN"/>
          </w:rPr>
          <w:t>trực</w:t>
        </w:r>
        <w:proofErr w:type="spellEnd"/>
        <w:r w:rsidR="00AB12D8">
          <w:rPr>
            <w:lang w:val="vi-VN"/>
          </w:rPr>
          <w:t xml:space="preserve"> </w:t>
        </w:r>
        <w:proofErr w:type="spellStart"/>
        <w:r w:rsidR="00AB12D8">
          <w:rPr>
            <w:lang w:val="vi-VN"/>
          </w:rPr>
          <w:t>tiếp</w:t>
        </w:r>
        <w:proofErr w:type="spellEnd"/>
        <w:r w:rsidR="00AB12D8">
          <w:rPr>
            <w:lang w:val="vi-VN"/>
          </w:rPr>
          <w:t xml:space="preserve"> </w:t>
        </w:r>
        <w:proofErr w:type="spellStart"/>
        <w:r w:rsidR="00AB12D8">
          <w:rPr>
            <w:lang w:val="vi-VN"/>
          </w:rPr>
          <w:t>ngoài</w:t>
        </w:r>
        <w:proofErr w:type="spellEnd"/>
        <w:r w:rsidR="00AB12D8">
          <w:rPr>
            <w:lang w:val="vi-VN"/>
          </w:rPr>
          <w:t xml:space="preserve"> </w:t>
        </w:r>
        <w:proofErr w:type="spellStart"/>
        <w:r w:rsidR="00AB12D8">
          <w:rPr>
            <w:lang w:val="vi-VN"/>
          </w:rPr>
          <w:t>cửa</w:t>
        </w:r>
        <w:proofErr w:type="spellEnd"/>
        <w:r w:rsidR="00AB12D8">
          <w:rPr>
            <w:lang w:val="vi-VN"/>
          </w:rPr>
          <w:t xml:space="preserve"> </w:t>
        </w:r>
      </w:ins>
      <w:proofErr w:type="spellStart"/>
      <w:ins w:id="897" w:author="LE THACH" w:date="2023-03-25T14:53:00Z">
        <w:r w:rsidR="00AB12D8">
          <w:rPr>
            <w:lang w:val="vi-VN"/>
          </w:rPr>
          <w:t>hàng</w:t>
        </w:r>
        <w:proofErr w:type="spellEnd"/>
        <w:r w:rsidR="00AB12D8">
          <w:rPr>
            <w:lang w:val="vi-VN"/>
          </w:rPr>
          <w:t>.</w:t>
        </w:r>
      </w:ins>
      <w:ins w:id="898" w:author="LE THACH" w:date="2023-03-25T14:47:00Z">
        <w:r w:rsidR="0003167E">
          <w:rPr>
            <w:lang w:val="vi-VN"/>
          </w:rPr>
          <w:t xml:space="preserve"> </w:t>
        </w:r>
      </w:ins>
    </w:p>
    <w:p w14:paraId="4B32A3BF" w14:textId="77777777" w:rsidR="004D4157" w:rsidRPr="006640DB" w:rsidRDefault="004D4157" w:rsidP="004D4157">
      <w:pPr>
        <w:rPr>
          <w:lang w:val="vi-VN"/>
          <w:rPrChange w:id="899" w:author="Trung Nguyễn" w:date="2023-04-03T14:10:00Z">
            <w:rPr/>
          </w:rPrChange>
        </w:rPr>
      </w:pPr>
    </w:p>
    <w:p w14:paraId="70C0B492" w14:textId="3DE3B757" w:rsidR="00CB4D1E" w:rsidRPr="006640DB" w:rsidRDefault="00CB4D1E" w:rsidP="004D4157">
      <w:pPr>
        <w:pStyle w:val="Muc1"/>
        <w:rPr>
          <w:ins w:id="900" w:author="LE THACH" w:date="2023-03-25T14:43:00Z"/>
          <w:lang w:val="vi-VN"/>
          <w:rPrChange w:id="901" w:author="Trung Nguyễn" w:date="2023-04-03T14:10:00Z">
            <w:rPr>
              <w:ins w:id="902" w:author="LE THACH" w:date="2023-03-25T14:43:00Z"/>
            </w:rPr>
          </w:rPrChange>
        </w:rPr>
      </w:pPr>
      <w:bookmarkStart w:id="903" w:name="_Toc131493808"/>
      <w:proofErr w:type="spellStart"/>
      <w:r w:rsidRPr="006640DB">
        <w:rPr>
          <w:lang w:val="vi-VN"/>
          <w:rPrChange w:id="904" w:author="Trung Nguyễn" w:date="2023-04-03T14:10:00Z">
            <w:rPr/>
          </w:rPrChange>
        </w:rPr>
        <w:lastRenderedPageBreak/>
        <w:t>Tầm</w:t>
      </w:r>
      <w:proofErr w:type="spellEnd"/>
      <w:r w:rsidRPr="006640DB">
        <w:rPr>
          <w:lang w:val="vi-VN"/>
          <w:rPrChange w:id="905" w:author="Trung Nguyễn" w:date="2023-04-03T14:10:00Z">
            <w:rPr/>
          </w:rPrChange>
        </w:rPr>
        <w:t xml:space="preserve"> quan </w:t>
      </w:r>
      <w:proofErr w:type="spellStart"/>
      <w:r w:rsidRPr="006640DB">
        <w:rPr>
          <w:lang w:val="vi-VN"/>
          <w:rPrChange w:id="906" w:author="Trung Nguyễn" w:date="2023-04-03T14:10:00Z">
            <w:rPr/>
          </w:rPrChange>
        </w:rPr>
        <w:t>trọng</w:t>
      </w:r>
      <w:proofErr w:type="spellEnd"/>
      <w:r w:rsidRPr="006640DB">
        <w:rPr>
          <w:lang w:val="vi-VN"/>
          <w:rPrChange w:id="907" w:author="Trung Nguyễn" w:date="2023-04-03T14:10:00Z">
            <w:rPr/>
          </w:rPrChange>
        </w:rPr>
        <w:t xml:space="preserve"> </w:t>
      </w:r>
      <w:proofErr w:type="spellStart"/>
      <w:r w:rsidRPr="006640DB">
        <w:rPr>
          <w:lang w:val="vi-VN"/>
          <w:rPrChange w:id="908" w:author="Trung Nguyễn" w:date="2023-04-03T14:10:00Z">
            <w:rPr/>
          </w:rPrChange>
        </w:rPr>
        <w:t>của</w:t>
      </w:r>
      <w:proofErr w:type="spellEnd"/>
      <w:r w:rsidRPr="006640DB">
        <w:rPr>
          <w:lang w:val="vi-VN"/>
          <w:rPrChange w:id="909" w:author="Trung Nguyễn" w:date="2023-04-03T14:10:00Z">
            <w:rPr/>
          </w:rPrChange>
        </w:rPr>
        <w:t xml:space="preserve"> </w:t>
      </w:r>
      <w:proofErr w:type="spellStart"/>
      <w:r w:rsidRPr="006640DB">
        <w:rPr>
          <w:lang w:val="vi-VN"/>
          <w:rPrChange w:id="910" w:author="Trung Nguyễn" w:date="2023-04-03T14:10:00Z">
            <w:rPr/>
          </w:rPrChange>
        </w:rPr>
        <w:t>đồ</w:t>
      </w:r>
      <w:proofErr w:type="spellEnd"/>
      <w:r w:rsidRPr="006640DB">
        <w:rPr>
          <w:lang w:val="vi-VN"/>
          <w:rPrChange w:id="911" w:author="Trung Nguyễn" w:date="2023-04-03T14:10:00Z">
            <w:rPr/>
          </w:rPrChange>
        </w:rPr>
        <w:t xml:space="preserve"> </w:t>
      </w:r>
      <w:proofErr w:type="spellStart"/>
      <w:r w:rsidRPr="006640DB">
        <w:rPr>
          <w:lang w:val="vi-VN"/>
          <w:rPrChange w:id="912" w:author="Trung Nguyễn" w:date="2023-04-03T14:10:00Z">
            <w:rPr/>
          </w:rPrChange>
        </w:rPr>
        <w:t>án</w:t>
      </w:r>
      <w:bookmarkEnd w:id="903"/>
      <w:proofErr w:type="spellEnd"/>
    </w:p>
    <w:p w14:paraId="63FD5CF2" w14:textId="239D1F22" w:rsidR="0003167E" w:rsidRPr="006640DB" w:rsidRDefault="0003167E">
      <w:pPr>
        <w:ind w:left="360"/>
        <w:rPr>
          <w:lang w:val="vi-VN"/>
          <w:rPrChange w:id="913" w:author="Trung Nguyễn" w:date="2023-04-03T14:10:00Z">
            <w:rPr/>
          </w:rPrChange>
        </w:rPr>
        <w:pPrChange w:id="914" w:author="LE THACH" w:date="2023-03-25T14:43:00Z">
          <w:pPr>
            <w:pStyle w:val="Muc1"/>
          </w:pPr>
        </w:pPrChange>
      </w:pPr>
      <w:proofErr w:type="spellStart"/>
      <w:ins w:id="915" w:author="LE THACH" w:date="2023-03-25T14:43:00Z">
        <w:r w:rsidRPr="006640DB">
          <w:rPr>
            <w:lang w:val="vi-VN"/>
            <w:rPrChange w:id="916" w:author="Trung Nguyễn" w:date="2023-04-03T14:10:00Z">
              <w:rPr/>
            </w:rPrChange>
          </w:rPr>
          <w:t>Vì</w:t>
        </w:r>
        <w:proofErr w:type="spellEnd"/>
        <w:r w:rsidRPr="006640DB">
          <w:rPr>
            <w:lang w:val="vi-VN"/>
            <w:rPrChange w:id="917" w:author="Trung Nguyễn" w:date="2023-04-03T14:10:00Z">
              <w:rPr/>
            </w:rPrChange>
          </w:rPr>
          <w:t xml:space="preserve"> </w:t>
        </w:r>
        <w:proofErr w:type="spellStart"/>
        <w:r w:rsidRPr="006640DB">
          <w:rPr>
            <w:lang w:val="vi-VN"/>
            <w:rPrChange w:id="918" w:author="Trung Nguyễn" w:date="2023-04-03T14:10:00Z">
              <w:rPr/>
            </w:rPrChange>
          </w:rPr>
          <w:t>vậy</w:t>
        </w:r>
        <w:proofErr w:type="spellEnd"/>
        <w:r w:rsidRPr="006640DB">
          <w:rPr>
            <w:lang w:val="vi-VN"/>
            <w:rPrChange w:id="919" w:author="Trung Nguyễn" w:date="2023-04-03T14:10:00Z">
              <w:rPr/>
            </w:rPrChange>
          </w:rPr>
          <w:t xml:space="preserve"> </w:t>
        </w:r>
        <w:proofErr w:type="spellStart"/>
        <w:r w:rsidRPr="006640DB">
          <w:rPr>
            <w:lang w:val="vi-VN"/>
            <w:rPrChange w:id="920" w:author="Trung Nguyễn" w:date="2023-04-03T14:10:00Z">
              <w:rPr/>
            </w:rPrChange>
          </w:rPr>
          <w:t>việc</w:t>
        </w:r>
        <w:proofErr w:type="spellEnd"/>
        <w:r w:rsidRPr="006640DB">
          <w:rPr>
            <w:lang w:val="vi-VN"/>
            <w:rPrChange w:id="921" w:author="Trung Nguyễn" w:date="2023-04-03T14:10:00Z">
              <w:rPr/>
            </w:rPrChange>
          </w:rPr>
          <w:t xml:space="preserve"> </w:t>
        </w:r>
        <w:proofErr w:type="spellStart"/>
        <w:r w:rsidRPr="006640DB">
          <w:rPr>
            <w:lang w:val="vi-VN"/>
            <w:rPrChange w:id="922" w:author="Trung Nguyễn" w:date="2023-04-03T14:10:00Z">
              <w:rPr/>
            </w:rPrChange>
          </w:rPr>
          <w:t>áp</w:t>
        </w:r>
        <w:proofErr w:type="spellEnd"/>
        <w:r w:rsidRPr="006640DB">
          <w:rPr>
            <w:lang w:val="vi-VN"/>
            <w:rPrChange w:id="923" w:author="Trung Nguyễn" w:date="2023-04-03T14:10:00Z">
              <w:rPr/>
            </w:rPrChange>
          </w:rPr>
          <w:t xml:space="preserve"> </w:t>
        </w:r>
        <w:proofErr w:type="spellStart"/>
        <w:r w:rsidRPr="006640DB">
          <w:rPr>
            <w:lang w:val="vi-VN"/>
            <w:rPrChange w:id="924" w:author="Trung Nguyễn" w:date="2023-04-03T14:10:00Z">
              <w:rPr/>
            </w:rPrChange>
          </w:rPr>
          <w:t>dụng</w:t>
        </w:r>
        <w:proofErr w:type="spellEnd"/>
        <w:r w:rsidRPr="006640DB">
          <w:rPr>
            <w:lang w:val="vi-VN"/>
            <w:rPrChange w:id="925" w:author="Trung Nguyễn" w:date="2023-04-03T14:10:00Z">
              <w:rPr/>
            </w:rPrChange>
          </w:rPr>
          <w:t xml:space="preserve"> </w:t>
        </w:r>
        <w:proofErr w:type="spellStart"/>
        <w:r w:rsidRPr="006640DB">
          <w:rPr>
            <w:lang w:val="vi-VN"/>
            <w:rPrChange w:id="926" w:author="Trung Nguyễn" w:date="2023-04-03T14:10:00Z">
              <w:rPr/>
            </w:rPrChange>
          </w:rPr>
          <w:t>Website</w:t>
        </w:r>
        <w:proofErr w:type="spellEnd"/>
        <w:r w:rsidRPr="006640DB">
          <w:rPr>
            <w:lang w:val="vi-VN"/>
            <w:rPrChange w:id="927" w:author="Trung Nguyễn" w:date="2023-04-03T14:10:00Z">
              <w:rPr/>
            </w:rPrChange>
          </w:rPr>
          <w:t xml:space="preserve"> </w:t>
        </w:r>
        <w:proofErr w:type="spellStart"/>
        <w:r w:rsidRPr="006640DB">
          <w:rPr>
            <w:lang w:val="vi-VN"/>
            <w:rPrChange w:id="928" w:author="Trung Nguyễn" w:date="2023-04-03T14:10:00Z">
              <w:rPr/>
            </w:rPrChange>
          </w:rPr>
          <w:t>để</w:t>
        </w:r>
        <w:proofErr w:type="spellEnd"/>
        <w:r w:rsidRPr="006640DB">
          <w:rPr>
            <w:lang w:val="vi-VN"/>
            <w:rPrChange w:id="929" w:author="Trung Nguyễn" w:date="2023-04-03T14:10:00Z">
              <w:rPr/>
            </w:rPrChange>
          </w:rPr>
          <w:t xml:space="preserve"> </w:t>
        </w:r>
        <w:proofErr w:type="spellStart"/>
        <w:r w:rsidRPr="006640DB">
          <w:rPr>
            <w:lang w:val="vi-VN"/>
            <w:rPrChange w:id="930" w:author="Trung Nguyễn" w:date="2023-04-03T14:10:00Z">
              <w:rPr/>
            </w:rPrChange>
          </w:rPr>
          <w:t>bán</w:t>
        </w:r>
        <w:proofErr w:type="spellEnd"/>
        <w:r w:rsidRPr="006640DB">
          <w:rPr>
            <w:lang w:val="vi-VN"/>
            <w:rPrChange w:id="931" w:author="Trung Nguyễn" w:date="2023-04-03T14:10:00Z">
              <w:rPr/>
            </w:rPrChange>
          </w:rPr>
          <w:t xml:space="preserve"> </w:t>
        </w:r>
        <w:proofErr w:type="spellStart"/>
        <w:r w:rsidRPr="006640DB">
          <w:rPr>
            <w:lang w:val="vi-VN"/>
            <w:rPrChange w:id="932" w:author="Trung Nguyễn" w:date="2023-04-03T14:10:00Z">
              <w:rPr/>
            </w:rPrChange>
          </w:rPr>
          <w:t>gạo</w:t>
        </w:r>
        <w:proofErr w:type="spellEnd"/>
        <w:r w:rsidRPr="006640DB">
          <w:rPr>
            <w:lang w:val="vi-VN"/>
            <w:rPrChange w:id="933" w:author="Trung Nguyễn" w:date="2023-04-03T14:10:00Z">
              <w:rPr/>
            </w:rPrChange>
          </w:rPr>
          <w:t xml:space="preserve"> cho </w:t>
        </w:r>
        <w:proofErr w:type="spellStart"/>
        <w:r w:rsidRPr="006640DB">
          <w:rPr>
            <w:lang w:val="vi-VN"/>
            <w:rPrChange w:id="934" w:author="Trung Nguyễn" w:date="2023-04-03T14:10:00Z">
              <w:rPr/>
            </w:rPrChange>
          </w:rPr>
          <w:t>khách</w:t>
        </w:r>
        <w:proofErr w:type="spellEnd"/>
        <w:r w:rsidRPr="006640DB">
          <w:rPr>
            <w:lang w:val="vi-VN"/>
            <w:rPrChange w:id="935" w:author="Trung Nguyễn" w:date="2023-04-03T14:10:00Z">
              <w:rPr/>
            </w:rPrChange>
          </w:rPr>
          <w:t xml:space="preserve"> </w:t>
        </w:r>
        <w:proofErr w:type="spellStart"/>
        <w:r w:rsidRPr="006640DB">
          <w:rPr>
            <w:lang w:val="vi-VN"/>
            <w:rPrChange w:id="936" w:author="Trung Nguyễn" w:date="2023-04-03T14:10:00Z">
              <w:rPr/>
            </w:rPrChange>
          </w:rPr>
          <w:t>hàng</w:t>
        </w:r>
        <w:proofErr w:type="spellEnd"/>
        <w:r w:rsidRPr="006640DB">
          <w:rPr>
            <w:lang w:val="vi-VN"/>
            <w:rPrChange w:id="937" w:author="Trung Nguyễn" w:date="2023-04-03T14:10:00Z">
              <w:rPr/>
            </w:rPrChange>
          </w:rPr>
          <w:t xml:space="preserve"> </w:t>
        </w:r>
        <w:proofErr w:type="spellStart"/>
        <w:r w:rsidRPr="006640DB">
          <w:rPr>
            <w:lang w:val="vi-VN"/>
            <w:rPrChange w:id="938" w:author="Trung Nguyễn" w:date="2023-04-03T14:10:00Z">
              <w:rPr/>
            </w:rPrChange>
          </w:rPr>
          <w:t>là</w:t>
        </w:r>
        <w:proofErr w:type="spellEnd"/>
        <w:r w:rsidRPr="006640DB">
          <w:rPr>
            <w:lang w:val="vi-VN"/>
            <w:rPrChange w:id="939" w:author="Trung Nguyễn" w:date="2023-04-03T14:10:00Z">
              <w:rPr/>
            </w:rPrChange>
          </w:rPr>
          <w:t xml:space="preserve"> </w:t>
        </w:r>
        <w:proofErr w:type="spellStart"/>
        <w:r w:rsidRPr="006640DB">
          <w:rPr>
            <w:lang w:val="vi-VN"/>
            <w:rPrChange w:id="940" w:author="Trung Nguyễn" w:date="2023-04-03T14:10:00Z">
              <w:rPr/>
            </w:rPrChange>
          </w:rPr>
          <w:t>thực</w:t>
        </w:r>
        <w:proofErr w:type="spellEnd"/>
        <w:r w:rsidRPr="006640DB">
          <w:rPr>
            <w:lang w:val="vi-VN"/>
            <w:rPrChange w:id="941" w:author="Trung Nguyễn" w:date="2023-04-03T14:10:00Z">
              <w:rPr/>
            </w:rPrChange>
          </w:rPr>
          <w:t xml:space="preserve"> </w:t>
        </w:r>
        <w:proofErr w:type="spellStart"/>
        <w:r w:rsidRPr="006640DB">
          <w:rPr>
            <w:lang w:val="vi-VN"/>
            <w:rPrChange w:id="942" w:author="Trung Nguyễn" w:date="2023-04-03T14:10:00Z">
              <w:rPr/>
            </w:rPrChange>
          </w:rPr>
          <w:t>sự</w:t>
        </w:r>
        <w:proofErr w:type="spellEnd"/>
        <w:r w:rsidRPr="006640DB">
          <w:rPr>
            <w:lang w:val="vi-VN"/>
            <w:rPrChange w:id="943" w:author="Trung Nguyễn" w:date="2023-04-03T14:10:00Z">
              <w:rPr/>
            </w:rPrChange>
          </w:rPr>
          <w:t xml:space="preserve"> </w:t>
        </w:r>
        <w:proofErr w:type="spellStart"/>
        <w:r w:rsidRPr="006640DB">
          <w:rPr>
            <w:lang w:val="vi-VN"/>
            <w:rPrChange w:id="944" w:author="Trung Nguyễn" w:date="2023-04-03T14:10:00Z">
              <w:rPr/>
            </w:rPrChange>
          </w:rPr>
          <w:t>cần</w:t>
        </w:r>
        <w:proofErr w:type="spellEnd"/>
        <w:r w:rsidRPr="006640DB">
          <w:rPr>
            <w:lang w:val="vi-VN"/>
            <w:rPrChange w:id="945" w:author="Trung Nguyễn" w:date="2023-04-03T14:10:00Z">
              <w:rPr/>
            </w:rPrChange>
          </w:rPr>
          <w:t xml:space="preserve"> </w:t>
        </w:r>
        <w:proofErr w:type="spellStart"/>
        <w:r w:rsidRPr="006640DB">
          <w:rPr>
            <w:lang w:val="vi-VN"/>
            <w:rPrChange w:id="946" w:author="Trung Nguyễn" w:date="2023-04-03T14:10:00Z">
              <w:rPr/>
            </w:rPrChange>
          </w:rPr>
          <w:t>thiết</w:t>
        </w:r>
        <w:proofErr w:type="spellEnd"/>
        <w:r w:rsidRPr="006640DB">
          <w:rPr>
            <w:lang w:val="vi-VN"/>
            <w:rPrChange w:id="947" w:author="Trung Nguyễn" w:date="2023-04-03T14:10:00Z">
              <w:rPr/>
            </w:rPrChange>
          </w:rPr>
          <w:t xml:space="preserve"> không </w:t>
        </w:r>
        <w:proofErr w:type="spellStart"/>
        <w:r w:rsidRPr="006640DB">
          <w:rPr>
            <w:lang w:val="vi-VN"/>
            <w:rPrChange w:id="948" w:author="Trung Nguyễn" w:date="2023-04-03T14:10:00Z">
              <w:rPr/>
            </w:rPrChange>
          </w:rPr>
          <w:t>những</w:t>
        </w:r>
        <w:proofErr w:type="spellEnd"/>
        <w:r w:rsidRPr="006640DB">
          <w:rPr>
            <w:lang w:val="vi-VN"/>
            <w:rPrChange w:id="949" w:author="Trung Nguyễn" w:date="2023-04-03T14:10:00Z">
              <w:rPr/>
            </w:rPrChange>
          </w:rPr>
          <w:t xml:space="preserve"> cho </w:t>
        </w:r>
        <w:proofErr w:type="spellStart"/>
        <w:r w:rsidRPr="006640DB">
          <w:rPr>
            <w:lang w:val="vi-VN"/>
            <w:rPrChange w:id="950" w:author="Trung Nguyễn" w:date="2023-04-03T14:10:00Z">
              <w:rPr/>
            </w:rPrChange>
          </w:rPr>
          <w:t>các</w:t>
        </w:r>
        <w:proofErr w:type="spellEnd"/>
        <w:r w:rsidRPr="006640DB">
          <w:rPr>
            <w:lang w:val="vi-VN"/>
            <w:rPrChange w:id="951" w:author="Trung Nguyễn" w:date="2023-04-03T14:10:00Z">
              <w:rPr/>
            </w:rPrChange>
          </w:rPr>
          <w:t xml:space="preserve"> </w:t>
        </w:r>
        <w:proofErr w:type="spellStart"/>
        <w:r w:rsidRPr="006640DB">
          <w:rPr>
            <w:lang w:val="vi-VN"/>
            <w:rPrChange w:id="952" w:author="Trung Nguyễn" w:date="2023-04-03T14:10:00Z">
              <w:rPr/>
            </w:rPrChange>
          </w:rPr>
          <w:t>đại</w:t>
        </w:r>
        <w:proofErr w:type="spellEnd"/>
        <w:r w:rsidRPr="006640DB">
          <w:rPr>
            <w:lang w:val="vi-VN"/>
            <w:rPrChange w:id="953" w:author="Trung Nguyễn" w:date="2023-04-03T14:10:00Z">
              <w:rPr/>
            </w:rPrChange>
          </w:rPr>
          <w:t xml:space="preserve"> </w:t>
        </w:r>
        <w:proofErr w:type="spellStart"/>
        <w:r w:rsidRPr="006640DB">
          <w:rPr>
            <w:lang w:val="vi-VN"/>
            <w:rPrChange w:id="954" w:author="Trung Nguyễn" w:date="2023-04-03T14:10:00Z">
              <w:rPr/>
            </w:rPrChange>
          </w:rPr>
          <w:t>lý</w:t>
        </w:r>
        <w:proofErr w:type="spellEnd"/>
        <w:r w:rsidRPr="006640DB">
          <w:rPr>
            <w:lang w:val="vi-VN"/>
            <w:rPrChange w:id="955" w:author="Trung Nguyễn" w:date="2023-04-03T14:10:00Z">
              <w:rPr/>
            </w:rPrChange>
          </w:rPr>
          <w:t xml:space="preserve"> </w:t>
        </w:r>
        <w:proofErr w:type="spellStart"/>
        <w:r w:rsidRPr="006640DB">
          <w:rPr>
            <w:lang w:val="vi-VN"/>
            <w:rPrChange w:id="956" w:author="Trung Nguyễn" w:date="2023-04-03T14:10:00Z">
              <w:rPr/>
            </w:rPrChange>
          </w:rPr>
          <w:t>bán</w:t>
        </w:r>
        <w:proofErr w:type="spellEnd"/>
        <w:r w:rsidRPr="006640DB">
          <w:rPr>
            <w:lang w:val="vi-VN"/>
            <w:rPrChange w:id="957" w:author="Trung Nguyễn" w:date="2023-04-03T14:10:00Z">
              <w:rPr/>
            </w:rPrChange>
          </w:rPr>
          <w:t xml:space="preserve"> </w:t>
        </w:r>
        <w:proofErr w:type="spellStart"/>
        <w:r w:rsidRPr="006640DB">
          <w:rPr>
            <w:lang w:val="vi-VN"/>
            <w:rPrChange w:id="958" w:author="Trung Nguyễn" w:date="2023-04-03T14:10:00Z">
              <w:rPr/>
            </w:rPrChange>
          </w:rPr>
          <w:t>gạo</w:t>
        </w:r>
        <w:proofErr w:type="spellEnd"/>
        <w:r w:rsidRPr="006640DB">
          <w:rPr>
            <w:lang w:val="vi-VN"/>
            <w:rPrChange w:id="959" w:author="Trung Nguyễn" w:date="2023-04-03T14:10:00Z">
              <w:rPr/>
            </w:rPrChange>
          </w:rPr>
          <w:t xml:space="preserve"> </w:t>
        </w:r>
        <w:proofErr w:type="spellStart"/>
        <w:r w:rsidRPr="006640DB">
          <w:rPr>
            <w:lang w:val="vi-VN"/>
            <w:rPrChange w:id="960" w:author="Trung Nguyễn" w:date="2023-04-03T14:10:00Z">
              <w:rPr/>
            </w:rPrChange>
          </w:rPr>
          <w:t>mà</w:t>
        </w:r>
        <w:proofErr w:type="spellEnd"/>
        <w:r w:rsidRPr="006640DB">
          <w:rPr>
            <w:lang w:val="vi-VN"/>
            <w:rPrChange w:id="961" w:author="Trung Nguyễn" w:date="2023-04-03T14:10:00Z">
              <w:rPr/>
            </w:rPrChange>
          </w:rPr>
          <w:t xml:space="preserve"> </w:t>
        </w:r>
        <w:proofErr w:type="spellStart"/>
        <w:r w:rsidRPr="006640DB">
          <w:rPr>
            <w:lang w:val="vi-VN"/>
            <w:rPrChange w:id="962" w:author="Trung Nguyễn" w:date="2023-04-03T14:10:00Z">
              <w:rPr/>
            </w:rPrChange>
          </w:rPr>
          <w:t>còn</w:t>
        </w:r>
        <w:proofErr w:type="spellEnd"/>
        <w:r w:rsidRPr="006640DB">
          <w:rPr>
            <w:lang w:val="vi-VN"/>
            <w:rPrChange w:id="963" w:author="Trung Nguyễn" w:date="2023-04-03T14:10:00Z">
              <w:rPr/>
            </w:rPrChange>
          </w:rPr>
          <w:t xml:space="preserve"> cho </w:t>
        </w:r>
        <w:proofErr w:type="spellStart"/>
        <w:r w:rsidRPr="006640DB">
          <w:rPr>
            <w:lang w:val="vi-VN"/>
            <w:rPrChange w:id="964" w:author="Trung Nguyễn" w:date="2023-04-03T14:10:00Z">
              <w:rPr/>
            </w:rPrChange>
          </w:rPr>
          <w:t>cả</w:t>
        </w:r>
        <w:proofErr w:type="spellEnd"/>
        <w:r w:rsidRPr="006640DB">
          <w:rPr>
            <w:lang w:val="vi-VN"/>
            <w:rPrChange w:id="965" w:author="Trung Nguyễn" w:date="2023-04-03T14:10:00Z">
              <w:rPr/>
            </w:rPrChange>
          </w:rPr>
          <w:t xml:space="preserve"> </w:t>
        </w:r>
        <w:proofErr w:type="spellStart"/>
        <w:r w:rsidRPr="006640DB">
          <w:rPr>
            <w:lang w:val="vi-VN"/>
            <w:rPrChange w:id="966" w:author="Trung Nguyễn" w:date="2023-04-03T14:10:00Z">
              <w:rPr/>
            </w:rPrChange>
          </w:rPr>
          <w:t>người</w:t>
        </w:r>
        <w:proofErr w:type="spellEnd"/>
        <w:r w:rsidRPr="006640DB">
          <w:rPr>
            <w:lang w:val="vi-VN"/>
            <w:rPrChange w:id="967" w:author="Trung Nguyễn" w:date="2023-04-03T14:10:00Z">
              <w:rPr/>
            </w:rPrChange>
          </w:rPr>
          <w:t xml:space="preserve"> tiêu </w:t>
        </w:r>
        <w:proofErr w:type="spellStart"/>
        <w:r w:rsidRPr="006640DB">
          <w:rPr>
            <w:lang w:val="vi-VN"/>
            <w:rPrChange w:id="968" w:author="Trung Nguyễn" w:date="2023-04-03T14:10:00Z">
              <w:rPr/>
            </w:rPrChange>
          </w:rPr>
          <w:t>dùng</w:t>
        </w:r>
        <w:proofErr w:type="spellEnd"/>
        <w:r w:rsidRPr="006640DB">
          <w:rPr>
            <w:lang w:val="vi-VN"/>
            <w:rPrChange w:id="969" w:author="Trung Nguyễn" w:date="2023-04-03T14:10:00Z">
              <w:rPr/>
            </w:rPrChange>
          </w:rPr>
          <w:t xml:space="preserve"> trên </w:t>
        </w:r>
        <w:proofErr w:type="spellStart"/>
        <w:r w:rsidRPr="006640DB">
          <w:rPr>
            <w:lang w:val="vi-VN"/>
            <w:rPrChange w:id="970" w:author="Trung Nguyễn" w:date="2023-04-03T14:10:00Z">
              <w:rPr/>
            </w:rPrChange>
          </w:rPr>
          <w:t>các</w:t>
        </w:r>
        <w:proofErr w:type="spellEnd"/>
        <w:r w:rsidRPr="006640DB">
          <w:rPr>
            <w:lang w:val="vi-VN"/>
            <w:rPrChange w:id="971" w:author="Trung Nguyễn" w:date="2023-04-03T14:10:00Z">
              <w:rPr/>
            </w:rPrChange>
          </w:rPr>
          <w:t xml:space="preserve"> </w:t>
        </w:r>
        <w:proofErr w:type="spellStart"/>
        <w:r w:rsidRPr="006640DB">
          <w:rPr>
            <w:lang w:val="vi-VN"/>
            <w:rPrChange w:id="972" w:author="Trung Nguyễn" w:date="2023-04-03T14:10:00Z">
              <w:rPr/>
            </w:rPrChange>
          </w:rPr>
          <w:t>nước</w:t>
        </w:r>
        <w:proofErr w:type="spellEnd"/>
        <w:r w:rsidRPr="006640DB">
          <w:rPr>
            <w:lang w:val="vi-VN"/>
            <w:rPrChange w:id="973" w:author="Trung Nguyễn" w:date="2023-04-03T14:10:00Z">
              <w:rPr/>
            </w:rPrChange>
          </w:rPr>
          <w:t xml:space="preserve"> </w:t>
        </w:r>
        <w:proofErr w:type="spellStart"/>
        <w:r w:rsidRPr="006640DB">
          <w:rPr>
            <w:lang w:val="vi-VN"/>
            <w:rPrChange w:id="974" w:author="Trung Nguyễn" w:date="2023-04-03T14:10:00Z">
              <w:rPr/>
            </w:rPrChange>
          </w:rPr>
          <w:t>phát</w:t>
        </w:r>
        <w:proofErr w:type="spellEnd"/>
        <w:r w:rsidRPr="006640DB">
          <w:rPr>
            <w:lang w:val="vi-VN"/>
            <w:rPrChange w:id="975" w:author="Trung Nguyễn" w:date="2023-04-03T14:10:00Z">
              <w:rPr/>
            </w:rPrChange>
          </w:rPr>
          <w:t xml:space="preserve"> </w:t>
        </w:r>
        <w:proofErr w:type="spellStart"/>
        <w:r w:rsidRPr="006640DB">
          <w:rPr>
            <w:lang w:val="vi-VN"/>
            <w:rPrChange w:id="976" w:author="Trung Nguyễn" w:date="2023-04-03T14:10:00Z">
              <w:rPr/>
            </w:rPrChange>
          </w:rPr>
          <w:t>triển</w:t>
        </w:r>
        <w:proofErr w:type="spellEnd"/>
        <w:r w:rsidRPr="006640DB">
          <w:rPr>
            <w:lang w:val="vi-VN"/>
            <w:rPrChange w:id="977" w:author="Trung Nguyễn" w:date="2023-04-03T14:10:00Z">
              <w:rPr/>
            </w:rPrChange>
          </w:rPr>
          <w:t xml:space="preserve">  </w:t>
        </w:r>
        <w:proofErr w:type="spellStart"/>
        <w:r w:rsidRPr="006640DB">
          <w:rPr>
            <w:lang w:val="vi-VN"/>
            <w:rPrChange w:id="978" w:author="Trung Nguyễn" w:date="2023-04-03T14:10:00Z">
              <w:rPr/>
            </w:rPrChange>
          </w:rPr>
          <w:t>việc</w:t>
        </w:r>
        <w:proofErr w:type="spellEnd"/>
        <w:r w:rsidRPr="006640DB">
          <w:rPr>
            <w:lang w:val="vi-VN"/>
            <w:rPrChange w:id="979" w:author="Trung Nguyễn" w:date="2023-04-03T14:10:00Z">
              <w:rPr/>
            </w:rPrChange>
          </w:rPr>
          <w:t xml:space="preserve"> </w:t>
        </w:r>
        <w:proofErr w:type="spellStart"/>
        <w:r w:rsidRPr="006640DB">
          <w:rPr>
            <w:lang w:val="vi-VN"/>
            <w:rPrChange w:id="980" w:author="Trung Nguyễn" w:date="2023-04-03T14:10:00Z">
              <w:rPr/>
            </w:rPrChange>
          </w:rPr>
          <w:t>áp</w:t>
        </w:r>
        <w:proofErr w:type="spellEnd"/>
        <w:r w:rsidRPr="006640DB">
          <w:rPr>
            <w:lang w:val="vi-VN"/>
            <w:rPrChange w:id="981" w:author="Trung Nguyễn" w:date="2023-04-03T14:10:00Z">
              <w:rPr/>
            </w:rPrChange>
          </w:rPr>
          <w:t xml:space="preserve"> </w:t>
        </w:r>
        <w:proofErr w:type="spellStart"/>
        <w:r w:rsidRPr="006640DB">
          <w:rPr>
            <w:lang w:val="vi-VN"/>
            <w:rPrChange w:id="982" w:author="Trung Nguyễn" w:date="2023-04-03T14:10:00Z">
              <w:rPr/>
            </w:rPrChange>
          </w:rPr>
          <w:t>dụng</w:t>
        </w:r>
        <w:proofErr w:type="spellEnd"/>
        <w:r w:rsidRPr="006640DB">
          <w:rPr>
            <w:lang w:val="vi-VN"/>
            <w:rPrChange w:id="983" w:author="Trung Nguyễn" w:date="2023-04-03T14:10:00Z">
              <w:rPr/>
            </w:rPrChange>
          </w:rPr>
          <w:t xml:space="preserve"> </w:t>
        </w:r>
        <w:proofErr w:type="spellStart"/>
        <w:r w:rsidRPr="006640DB">
          <w:rPr>
            <w:lang w:val="vi-VN"/>
            <w:rPrChange w:id="984" w:author="Trung Nguyễn" w:date="2023-04-03T14:10:00Z">
              <w:rPr/>
            </w:rPrChange>
          </w:rPr>
          <w:t>các</w:t>
        </w:r>
        <w:proofErr w:type="spellEnd"/>
        <w:r w:rsidRPr="006640DB">
          <w:rPr>
            <w:lang w:val="vi-VN"/>
            <w:rPrChange w:id="985" w:author="Trung Nguyễn" w:date="2023-04-03T14:10:00Z">
              <w:rPr/>
            </w:rPrChange>
          </w:rPr>
          <w:t xml:space="preserve"> </w:t>
        </w:r>
        <w:proofErr w:type="spellStart"/>
        <w:r w:rsidRPr="006640DB">
          <w:rPr>
            <w:lang w:val="vi-VN"/>
            <w:rPrChange w:id="986" w:author="Trung Nguyễn" w:date="2023-04-03T14:10:00Z">
              <w:rPr/>
            </w:rPrChange>
          </w:rPr>
          <w:t>Website</w:t>
        </w:r>
        <w:proofErr w:type="spellEnd"/>
        <w:r w:rsidRPr="006640DB">
          <w:rPr>
            <w:lang w:val="vi-VN"/>
            <w:rPrChange w:id="987" w:author="Trung Nguyễn" w:date="2023-04-03T14:10:00Z">
              <w:rPr/>
            </w:rPrChange>
          </w:rPr>
          <w:t xml:space="preserve"> </w:t>
        </w:r>
        <w:proofErr w:type="spellStart"/>
        <w:r w:rsidRPr="006640DB">
          <w:rPr>
            <w:lang w:val="vi-VN"/>
            <w:rPrChange w:id="988" w:author="Trung Nguyễn" w:date="2023-04-03T14:10:00Z">
              <w:rPr/>
            </w:rPrChange>
          </w:rPr>
          <w:t>để</w:t>
        </w:r>
        <w:proofErr w:type="spellEnd"/>
        <w:r w:rsidRPr="006640DB">
          <w:rPr>
            <w:lang w:val="vi-VN"/>
            <w:rPrChange w:id="989" w:author="Trung Nguyễn" w:date="2023-04-03T14:10:00Z">
              <w:rPr/>
            </w:rPrChange>
          </w:rPr>
          <w:t xml:space="preserve"> </w:t>
        </w:r>
        <w:proofErr w:type="spellStart"/>
        <w:r w:rsidRPr="006640DB">
          <w:rPr>
            <w:lang w:val="vi-VN"/>
            <w:rPrChange w:id="990" w:author="Trung Nguyễn" w:date="2023-04-03T14:10:00Z">
              <w:rPr/>
            </w:rPrChange>
          </w:rPr>
          <w:t>bán</w:t>
        </w:r>
        <w:proofErr w:type="spellEnd"/>
        <w:r w:rsidRPr="006640DB">
          <w:rPr>
            <w:lang w:val="vi-VN"/>
            <w:rPrChange w:id="991" w:author="Trung Nguyễn" w:date="2023-04-03T14:10:00Z">
              <w:rPr/>
            </w:rPrChange>
          </w:rPr>
          <w:t xml:space="preserve"> </w:t>
        </w:r>
        <w:proofErr w:type="spellStart"/>
        <w:r w:rsidRPr="006640DB">
          <w:rPr>
            <w:lang w:val="vi-VN"/>
            <w:rPrChange w:id="992" w:author="Trung Nguyễn" w:date="2023-04-03T14:10:00Z">
              <w:rPr/>
            </w:rPrChange>
          </w:rPr>
          <w:t>những</w:t>
        </w:r>
        <w:proofErr w:type="spellEnd"/>
        <w:r w:rsidRPr="006640DB">
          <w:rPr>
            <w:lang w:val="vi-VN"/>
            <w:rPrChange w:id="993" w:author="Trung Nguyễn" w:date="2023-04-03T14:10:00Z">
              <w:rPr/>
            </w:rPrChange>
          </w:rPr>
          <w:t xml:space="preserve"> </w:t>
        </w:r>
        <w:proofErr w:type="spellStart"/>
        <w:r w:rsidRPr="006640DB">
          <w:rPr>
            <w:lang w:val="vi-VN"/>
            <w:rPrChange w:id="994" w:author="Trung Nguyễn" w:date="2023-04-03T14:10:00Z">
              <w:rPr/>
            </w:rPrChange>
          </w:rPr>
          <w:t>sản</w:t>
        </w:r>
        <w:proofErr w:type="spellEnd"/>
        <w:r w:rsidRPr="006640DB">
          <w:rPr>
            <w:lang w:val="vi-VN"/>
            <w:rPrChange w:id="995" w:author="Trung Nguyễn" w:date="2023-04-03T14:10:00Z">
              <w:rPr/>
            </w:rPrChange>
          </w:rPr>
          <w:t xml:space="preserve"> </w:t>
        </w:r>
        <w:proofErr w:type="spellStart"/>
        <w:r w:rsidRPr="006640DB">
          <w:rPr>
            <w:lang w:val="vi-VN"/>
            <w:rPrChange w:id="996" w:author="Trung Nguyễn" w:date="2023-04-03T14:10:00Z">
              <w:rPr/>
            </w:rPrChange>
          </w:rPr>
          <w:t>phẩm</w:t>
        </w:r>
        <w:proofErr w:type="spellEnd"/>
        <w:r w:rsidRPr="006640DB">
          <w:rPr>
            <w:lang w:val="vi-VN"/>
            <w:rPrChange w:id="997" w:author="Trung Nguyễn" w:date="2023-04-03T14:10:00Z">
              <w:rPr/>
            </w:rPrChange>
          </w:rPr>
          <w:t xml:space="preserve"> đang </w:t>
        </w:r>
        <w:proofErr w:type="spellStart"/>
        <w:r w:rsidRPr="006640DB">
          <w:rPr>
            <w:lang w:val="vi-VN"/>
            <w:rPrChange w:id="998" w:author="Trung Nguyễn" w:date="2023-04-03T14:10:00Z">
              <w:rPr/>
            </w:rPrChange>
          </w:rPr>
          <w:t>rất</w:t>
        </w:r>
        <w:proofErr w:type="spellEnd"/>
        <w:r w:rsidRPr="006640DB">
          <w:rPr>
            <w:lang w:val="vi-VN"/>
            <w:rPrChange w:id="999" w:author="Trung Nguyễn" w:date="2023-04-03T14:10:00Z">
              <w:rPr/>
            </w:rPrChange>
          </w:rPr>
          <w:t xml:space="preserve"> </w:t>
        </w:r>
        <w:proofErr w:type="spellStart"/>
        <w:r w:rsidRPr="006640DB">
          <w:rPr>
            <w:lang w:val="vi-VN"/>
            <w:rPrChange w:id="1000" w:author="Trung Nguyễn" w:date="2023-04-03T14:10:00Z">
              <w:rPr/>
            </w:rPrChange>
          </w:rPr>
          <w:t>được</w:t>
        </w:r>
        <w:proofErr w:type="spellEnd"/>
        <w:r w:rsidRPr="006640DB">
          <w:rPr>
            <w:lang w:val="vi-VN"/>
            <w:rPrChange w:id="1001" w:author="Trung Nguyễn" w:date="2023-04-03T14:10:00Z">
              <w:rPr/>
            </w:rPrChange>
          </w:rPr>
          <w:t xml:space="preserve"> </w:t>
        </w:r>
        <w:proofErr w:type="spellStart"/>
        <w:r w:rsidRPr="006640DB">
          <w:rPr>
            <w:lang w:val="vi-VN"/>
            <w:rPrChange w:id="1002" w:author="Trung Nguyễn" w:date="2023-04-03T14:10:00Z">
              <w:rPr/>
            </w:rPrChange>
          </w:rPr>
          <w:t>các</w:t>
        </w:r>
        <w:proofErr w:type="spellEnd"/>
        <w:r w:rsidRPr="006640DB">
          <w:rPr>
            <w:lang w:val="vi-VN"/>
            <w:rPrChange w:id="1003" w:author="Trung Nguyễn" w:date="2023-04-03T14:10:00Z">
              <w:rPr/>
            </w:rPrChange>
          </w:rPr>
          <w:t xml:space="preserve"> doanh </w:t>
        </w:r>
        <w:proofErr w:type="spellStart"/>
        <w:r w:rsidRPr="006640DB">
          <w:rPr>
            <w:lang w:val="vi-VN"/>
            <w:rPrChange w:id="1004" w:author="Trung Nguyễn" w:date="2023-04-03T14:10:00Z">
              <w:rPr/>
            </w:rPrChange>
          </w:rPr>
          <w:t>nghiệp</w:t>
        </w:r>
        <w:proofErr w:type="spellEnd"/>
        <w:r w:rsidRPr="006640DB">
          <w:rPr>
            <w:lang w:val="vi-VN"/>
            <w:rPrChange w:id="1005" w:author="Trung Nguyễn" w:date="2023-04-03T14:10:00Z">
              <w:rPr/>
            </w:rPrChange>
          </w:rPr>
          <w:t xml:space="preserve"> </w:t>
        </w:r>
        <w:proofErr w:type="spellStart"/>
        <w:r w:rsidRPr="006640DB">
          <w:rPr>
            <w:lang w:val="vi-VN"/>
            <w:rPrChange w:id="1006" w:author="Trung Nguyễn" w:date="2023-04-03T14:10:00Z">
              <w:rPr/>
            </w:rPrChange>
          </w:rPr>
          <w:t>phát</w:t>
        </w:r>
        <w:proofErr w:type="spellEnd"/>
        <w:r w:rsidRPr="006640DB">
          <w:rPr>
            <w:lang w:val="vi-VN"/>
            <w:rPrChange w:id="1007" w:author="Trung Nguyễn" w:date="2023-04-03T14:10:00Z">
              <w:rPr/>
            </w:rPrChange>
          </w:rPr>
          <w:t xml:space="preserve"> </w:t>
        </w:r>
        <w:proofErr w:type="spellStart"/>
        <w:r w:rsidRPr="006640DB">
          <w:rPr>
            <w:lang w:val="vi-VN"/>
            <w:rPrChange w:id="1008" w:author="Trung Nguyễn" w:date="2023-04-03T14:10:00Z">
              <w:rPr/>
            </w:rPrChange>
          </w:rPr>
          <w:t>triển</w:t>
        </w:r>
        <w:proofErr w:type="spellEnd"/>
        <w:r w:rsidRPr="006640DB">
          <w:rPr>
            <w:lang w:val="vi-VN"/>
            <w:rPrChange w:id="1009" w:author="Trung Nguyễn" w:date="2023-04-03T14:10:00Z">
              <w:rPr/>
            </w:rPrChange>
          </w:rPr>
          <w:t xml:space="preserve"> </w:t>
        </w:r>
        <w:proofErr w:type="spellStart"/>
        <w:r w:rsidRPr="006640DB">
          <w:rPr>
            <w:lang w:val="vi-VN"/>
            <w:rPrChange w:id="1010" w:author="Trung Nguyễn" w:date="2023-04-03T14:10:00Z">
              <w:rPr/>
            </w:rPrChange>
          </w:rPr>
          <w:t>để</w:t>
        </w:r>
        <w:proofErr w:type="spellEnd"/>
        <w:r w:rsidRPr="006640DB">
          <w:rPr>
            <w:lang w:val="vi-VN"/>
            <w:rPrChange w:id="1011" w:author="Trung Nguyễn" w:date="2023-04-03T14:10:00Z">
              <w:rPr/>
            </w:rPrChange>
          </w:rPr>
          <w:t xml:space="preserve"> </w:t>
        </w:r>
        <w:proofErr w:type="spellStart"/>
        <w:r w:rsidRPr="006640DB">
          <w:rPr>
            <w:lang w:val="vi-VN"/>
            <w:rPrChange w:id="1012" w:author="Trung Nguyễn" w:date="2023-04-03T14:10:00Z">
              <w:rPr/>
            </w:rPrChange>
          </w:rPr>
          <w:t>đạt</w:t>
        </w:r>
        <w:proofErr w:type="spellEnd"/>
        <w:r w:rsidRPr="006640DB">
          <w:rPr>
            <w:lang w:val="vi-VN"/>
            <w:rPrChange w:id="1013" w:author="Trung Nguyễn" w:date="2023-04-03T14:10:00Z">
              <w:rPr/>
            </w:rPrChange>
          </w:rPr>
          <w:t xml:space="preserve"> doanh thu cao hơn.  </w:t>
        </w:r>
        <w:proofErr w:type="spellStart"/>
        <w:r w:rsidRPr="006640DB">
          <w:rPr>
            <w:lang w:val="vi-VN"/>
            <w:rPrChange w:id="1014" w:author="Trung Nguyễn" w:date="2023-04-03T14:10:00Z">
              <w:rPr/>
            </w:rPrChange>
          </w:rPr>
          <w:t>Mục</w:t>
        </w:r>
        <w:proofErr w:type="spellEnd"/>
        <w:r w:rsidRPr="006640DB">
          <w:rPr>
            <w:lang w:val="vi-VN"/>
            <w:rPrChange w:id="1015" w:author="Trung Nguyễn" w:date="2023-04-03T14:10:00Z">
              <w:rPr/>
            </w:rPrChange>
          </w:rPr>
          <w:t xml:space="preserve"> </w:t>
        </w:r>
        <w:proofErr w:type="spellStart"/>
        <w:r w:rsidRPr="006640DB">
          <w:rPr>
            <w:lang w:val="vi-VN"/>
            <w:rPrChange w:id="1016" w:author="Trung Nguyễn" w:date="2023-04-03T14:10:00Z">
              <w:rPr/>
            </w:rPrChange>
          </w:rPr>
          <w:t>đích</w:t>
        </w:r>
        <w:proofErr w:type="spellEnd"/>
        <w:r w:rsidRPr="006640DB">
          <w:rPr>
            <w:lang w:val="vi-VN"/>
            <w:rPrChange w:id="1017" w:author="Trung Nguyễn" w:date="2023-04-03T14:10:00Z">
              <w:rPr/>
            </w:rPrChange>
          </w:rPr>
          <w:t xml:space="preserve"> </w:t>
        </w:r>
        <w:proofErr w:type="spellStart"/>
        <w:r w:rsidRPr="006640DB">
          <w:rPr>
            <w:lang w:val="vi-VN"/>
            <w:rPrChange w:id="1018" w:author="Trung Nguyễn" w:date="2023-04-03T14:10:00Z">
              <w:rPr/>
            </w:rPrChange>
          </w:rPr>
          <w:t>để</w:t>
        </w:r>
        <w:proofErr w:type="spellEnd"/>
        <w:r w:rsidRPr="006640DB">
          <w:rPr>
            <w:lang w:val="vi-VN"/>
            <w:rPrChange w:id="1019" w:author="Trung Nguyễn" w:date="2023-04-03T14:10:00Z">
              <w:rPr/>
            </w:rPrChange>
          </w:rPr>
          <w:t xml:space="preserve"> </w:t>
        </w:r>
        <w:proofErr w:type="spellStart"/>
        <w:r w:rsidRPr="006640DB">
          <w:rPr>
            <w:lang w:val="vi-VN"/>
            <w:rPrChange w:id="1020" w:author="Trung Nguyễn" w:date="2023-04-03T14:10:00Z">
              <w:rPr/>
            </w:rPrChange>
          </w:rPr>
          <w:t>nhóm</w:t>
        </w:r>
        <w:proofErr w:type="spellEnd"/>
        <w:r w:rsidRPr="006640DB">
          <w:rPr>
            <w:lang w:val="vi-VN"/>
            <w:rPrChange w:id="1021" w:author="Trung Nguyễn" w:date="2023-04-03T14:10:00Z">
              <w:rPr/>
            </w:rPrChange>
          </w:rPr>
          <w:t xml:space="preserve"> </w:t>
        </w:r>
        <w:proofErr w:type="spellStart"/>
        <w:r w:rsidRPr="006640DB">
          <w:rPr>
            <w:lang w:val="vi-VN"/>
            <w:rPrChange w:id="1022" w:author="Trung Nguyễn" w:date="2023-04-03T14:10:00Z">
              <w:rPr/>
            </w:rPrChange>
          </w:rPr>
          <w:t>chọn</w:t>
        </w:r>
        <w:proofErr w:type="spellEnd"/>
        <w:r w:rsidRPr="006640DB">
          <w:rPr>
            <w:lang w:val="vi-VN"/>
            <w:rPrChange w:id="1023" w:author="Trung Nguyễn" w:date="2023-04-03T14:10:00Z">
              <w:rPr/>
            </w:rPrChange>
          </w:rPr>
          <w:t xml:space="preserve"> </w:t>
        </w:r>
        <w:proofErr w:type="spellStart"/>
        <w:r w:rsidRPr="006640DB">
          <w:rPr>
            <w:lang w:val="vi-VN"/>
            <w:rPrChange w:id="1024" w:author="Trung Nguyễn" w:date="2023-04-03T14:10:00Z">
              <w:rPr/>
            </w:rPrChange>
          </w:rPr>
          <w:t>đề</w:t>
        </w:r>
        <w:proofErr w:type="spellEnd"/>
        <w:r w:rsidRPr="006640DB">
          <w:rPr>
            <w:lang w:val="vi-VN"/>
            <w:rPrChange w:id="1025" w:author="Trung Nguyễn" w:date="2023-04-03T14:10:00Z">
              <w:rPr/>
            </w:rPrChange>
          </w:rPr>
          <w:t xml:space="preserve"> </w:t>
        </w:r>
        <w:proofErr w:type="spellStart"/>
        <w:r w:rsidRPr="006640DB">
          <w:rPr>
            <w:lang w:val="vi-VN"/>
            <w:rPrChange w:id="1026" w:author="Trung Nguyễn" w:date="2023-04-03T14:10:00Z">
              <w:rPr/>
            </w:rPrChange>
          </w:rPr>
          <w:t>tài</w:t>
        </w:r>
        <w:proofErr w:type="spellEnd"/>
        <w:r w:rsidRPr="006640DB">
          <w:rPr>
            <w:lang w:val="vi-VN"/>
            <w:rPrChange w:id="1027" w:author="Trung Nguyễn" w:date="2023-04-03T14:10:00Z">
              <w:rPr/>
            </w:rPrChange>
          </w:rPr>
          <w:t xml:space="preserve"> </w:t>
        </w:r>
        <w:proofErr w:type="spellStart"/>
        <w:r w:rsidRPr="006640DB">
          <w:rPr>
            <w:lang w:val="vi-VN"/>
            <w:rPrChange w:id="1028" w:author="Trung Nguyễn" w:date="2023-04-03T14:10:00Z">
              <w:rPr/>
            </w:rPrChange>
          </w:rPr>
          <w:t>này</w:t>
        </w:r>
        <w:proofErr w:type="spellEnd"/>
        <w:r w:rsidRPr="006640DB">
          <w:rPr>
            <w:lang w:val="vi-VN"/>
            <w:rPrChange w:id="1029" w:author="Trung Nguyễn" w:date="2023-04-03T14:10:00Z">
              <w:rPr/>
            </w:rPrChange>
          </w:rPr>
          <w:t xml:space="preserve"> </w:t>
        </w:r>
        <w:proofErr w:type="spellStart"/>
        <w:r w:rsidRPr="006640DB">
          <w:rPr>
            <w:lang w:val="vi-VN"/>
            <w:rPrChange w:id="1030" w:author="Trung Nguyễn" w:date="2023-04-03T14:10:00Z">
              <w:rPr/>
            </w:rPrChange>
          </w:rPr>
          <w:t>nhằm</w:t>
        </w:r>
        <w:proofErr w:type="spellEnd"/>
        <w:r w:rsidRPr="006640DB">
          <w:rPr>
            <w:lang w:val="vi-VN"/>
            <w:rPrChange w:id="1031" w:author="Trung Nguyễn" w:date="2023-04-03T14:10:00Z">
              <w:rPr/>
            </w:rPrChange>
          </w:rPr>
          <w:t xml:space="preserve"> </w:t>
        </w:r>
        <w:proofErr w:type="spellStart"/>
        <w:r w:rsidRPr="006640DB">
          <w:rPr>
            <w:lang w:val="vi-VN"/>
            <w:rPrChange w:id="1032" w:author="Trung Nguyễn" w:date="2023-04-03T14:10:00Z">
              <w:rPr/>
            </w:rPrChange>
          </w:rPr>
          <w:t>tạo</w:t>
        </w:r>
        <w:proofErr w:type="spellEnd"/>
        <w:r w:rsidRPr="006640DB">
          <w:rPr>
            <w:lang w:val="vi-VN"/>
            <w:rPrChange w:id="1033" w:author="Trung Nguyễn" w:date="2023-04-03T14:10:00Z">
              <w:rPr/>
            </w:rPrChange>
          </w:rPr>
          <w:t xml:space="preserve"> ra </w:t>
        </w:r>
        <w:proofErr w:type="spellStart"/>
        <w:r w:rsidRPr="006640DB">
          <w:rPr>
            <w:lang w:val="vi-VN"/>
            <w:rPrChange w:id="1034" w:author="Trung Nguyễn" w:date="2023-04-03T14:10:00Z">
              <w:rPr/>
            </w:rPrChange>
          </w:rPr>
          <w:t>một</w:t>
        </w:r>
        <w:proofErr w:type="spellEnd"/>
        <w:r w:rsidRPr="006640DB">
          <w:rPr>
            <w:lang w:val="vi-VN"/>
            <w:rPrChange w:id="1035" w:author="Trung Nguyễn" w:date="2023-04-03T14:10:00Z">
              <w:rPr/>
            </w:rPrChange>
          </w:rPr>
          <w:t xml:space="preserve"> </w:t>
        </w:r>
        <w:proofErr w:type="spellStart"/>
        <w:r w:rsidRPr="006640DB">
          <w:rPr>
            <w:lang w:val="vi-VN"/>
            <w:rPrChange w:id="1036" w:author="Trung Nguyễn" w:date="2023-04-03T14:10:00Z">
              <w:rPr/>
            </w:rPrChange>
          </w:rPr>
          <w:t>Website</w:t>
        </w:r>
        <w:proofErr w:type="spellEnd"/>
        <w:r w:rsidRPr="006640DB">
          <w:rPr>
            <w:lang w:val="vi-VN"/>
            <w:rPrChange w:id="1037" w:author="Trung Nguyễn" w:date="2023-04-03T14:10:00Z">
              <w:rPr/>
            </w:rPrChange>
          </w:rPr>
          <w:t xml:space="preserve"> cho </w:t>
        </w:r>
        <w:proofErr w:type="spellStart"/>
        <w:r w:rsidRPr="006640DB">
          <w:rPr>
            <w:lang w:val="vi-VN"/>
            <w:rPrChange w:id="1038" w:author="Trung Nguyễn" w:date="2023-04-03T14:10:00Z">
              <w:rPr/>
            </w:rPrChange>
          </w:rPr>
          <w:t>các</w:t>
        </w:r>
        <w:proofErr w:type="spellEnd"/>
        <w:r w:rsidRPr="006640DB">
          <w:rPr>
            <w:lang w:val="vi-VN"/>
            <w:rPrChange w:id="1039" w:author="Trung Nguyễn" w:date="2023-04-03T14:10:00Z">
              <w:rPr/>
            </w:rPrChange>
          </w:rPr>
          <w:t xml:space="preserve"> </w:t>
        </w:r>
        <w:proofErr w:type="spellStart"/>
        <w:r w:rsidRPr="006640DB">
          <w:rPr>
            <w:lang w:val="vi-VN"/>
            <w:rPrChange w:id="1040" w:author="Trung Nguyễn" w:date="2023-04-03T14:10:00Z">
              <w:rPr/>
            </w:rPrChange>
          </w:rPr>
          <w:t>cửa</w:t>
        </w:r>
        <w:proofErr w:type="spellEnd"/>
        <w:r w:rsidRPr="006640DB">
          <w:rPr>
            <w:lang w:val="vi-VN"/>
            <w:rPrChange w:id="1041" w:author="Trung Nguyễn" w:date="2023-04-03T14:10:00Z">
              <w:rPr/>
            </w:rPrChange>
          </w:rPr>
          <w:t xml:space="preserve"> </w:t>
        </w:r>
        <w:proofErr w:type="spellStart"/>
        <w:r w:rsidRPr="006640DB">
          <w:rPr>
            <w:lang w:val="vi-VN"/>
            <w:rPrChange w:id="1042" w:author="Trung Nguyễn" w:date="2023-04-03T14:10:00Z">
              <w:rPr/>
            </w:rPrChange>
          </w:rPr>
          <w:t>hàng</w:t>
        </w:r>
        <w:proofErr w:type="spellEnd"/>
        <w:r w:rsidRPr="006640DB">
          <w:rPr>
            <w:lang w:val="vi-VN"/>
            <w:rPrChange w:id="1043" w:author="Trung Nguyễn" w:date="2023-04-03T14:10:00Z">
              <w:rPr/>
            </w:rPrChange>
          </w:rPr>
          <w:t xml:space="preserve"> </w:t>
        </w:r>
        <w:proofErr w:type="spellStart"/>
        <w:r w:rsidRPr="006640DB">
          <w:rPr>
            <w:lang w:val="vi-VN"/>
            <w:rPrChange w:id="1044" w:author="Trung Nguyễn" w:date="2023-04-03T14:10:00Z">
              <w:rPr/>
            </w:rPrChange>
          </w:rPr>
          <w:t>bán</w:t>
        </w:r>
        <w:proofErr w:type="spellEnd"/>
        <w:r w:rsidRPr="006640DB">
          <w:rPr>
            <w:lang w:val="vi-VN"/>
            <w:rPrChange w:id="1045" w:author="Trung Nguyễn" w:date="2023-04-03T14:10:00Z">
              <w:rPr/>
            </w:rPrChange>
          </w:rPr>
          <w:t xml:space="preserve"> </w:t>
        </w:r>
        <w:proofErr w:type="spellStart"/>
        <w:r w:rsidRPr="006640DB">
          <w:rPr>
            <w:lang w:val="vi-VN"/>
            <w:rPrChange w:id="1046" w:author="Trung Nguyễn" w:date="2023-04-03T14:10:00Z">
              <w:rPr/>
            </w:rPrChange>
          </w:rPr>
          <w:t>gạo</w:t>
        </w:r>
        <w:proofErr w:type="spellEnd"/>
        <w:r w:rsidRPr="006640DB">
          <w:rPr>
            <w:lang w:val="vi-VN"/>
            <w:rPrChange w:id="1047" w:author="Trung Nguyễn" w:date="2023-04-03T14:10:00Z">
              <w:rPr/>
            </w:rPrChange>
          </w:rPr>
          <w:t xml:space="preserve"> </w:t>
        </w:r>
        <w:proofErr w:type="spellStart"/>
        <w:r w:rsidRPr="006640DB">
          <w:rPr>
            <w:lang w:val="vi-VN"/>
            <w:rPrChange w:id="1048" w:author="Trung Nguyễn" w:date="2023-04-03T14:10:00Z">
              <w:rPr/>
            </w:rPrChange>
          </w:rPr>
          <w:t>vừa</w:t>
        </w:r>
        <w:proofErr w:type="spellEnd"/>
        <w:r w:rsidRPr="006640DB">
          <w:rPr>
            <w:lang w:val="vi-VN"/>
            <w:rPrChange w:id="1049" w:author="Trung Nguyễn" w:date="2023-04-03T14:10:00Z">
              <w:rPr/>
            </w:rPrChange>
          </w:rPr>
          <w:t xml:space="preserve"> </w:t>
        </w:r>
        <w:proofErr w:type="spellStart"/>
        <w:r w:rsidRPr="006640DB">
          <w:rPr>
            <w:lang w:val="vi-VN"/>
            <w:rPrChange w:id="1050" w:author="Trung Nguyễn" w:date="2023-04-03T14:10:00Z">
              <w:rPr/>
            </w:rPrChange>
          </w:rPr>
          <w:t>và</w:t>
        </w:r>
        <w:proofErr w:type="spellEnd"/>
        <w:r w:rsidRPr="006640DB">
          <w:rPr>
            <w:lang w:val="vi-VN"/>
            <w:rPrChange w:id="1051" w:author="Trung Nguyễn" w:date="2023-04-03T14:10:00Z">
              <w:rPr/>
            </w:rPrChange>
          </w:rPr>
          <w:t xml:space="preserve"> </w:t>
        </w:r>
        <w:proofErr w:type="spellStart"/>
        <w:r w:rsidRPr="006640DB">
          <w:rPr>
            <w:lang w:val="vi-VN"/>
            <w:rPrChange w:id="1052" w:author="Trung Nguyễn" w:date="2023-04-03T14:10:00Z">
              <w:rPr/>
            </w:rPrChange>
          </w:rPr>
          <w:t>nhỏ</w:t>
        </w:r>
        <w:proofErr w:type="spellEnd"/>
        <w:r w:rsidRPr="006640DB">
          <w:rPr>
            <w:lang w:val="vi-VN"/>
            <w:rPrChange w:id="1053" w:author="Trung Nguyễn" w:date="2023-04-03T14:10:00Z">
              <w:rPr/>
            </w:rPrChange>
          </w:rPr>
          <w:t xml:space="preserve"> </w:t>
        </w:r>
        <w:proofErr w:type="spellStart"/>
        <w:r w:rsidRPr="006640DB">
          <w:rPr>
            <w:lang w:val="vi-VN"/>
            <w:rPrChange w:id="1054" w:author="Trung Nguyễn" w:date="2023-04-03T14:10:00Z">
              <w:rPr/>
            </w:rPrChange>
          </w:rPr>
          <w:t>có</w:t>
        </w:r>
        <w:proofErr w:type="spellEnd"/>
        <w:r w:rsidRPr="006640DB">
          <w:rPr>
            <w:lang w:val="vi-VN"/>
            <w:rPrChange w:id="1055" w:author="Trung Nguyễn" w:date="2023-04-03T14:10:00Z">
              <w:rPr/>
            </w:rPrChange>
          </w:rPr>
          <w:t xml:space="preserve"> </w:t>
        </w:r>
        <w:proofErr w:type="spellStart"/>
        <w:r w:rsidRPr="006640DB">
          <w:rPr>
            <w:lang w:val="vi-VN"/>
            <w:rPrChange w:id="1056" w:author="Trung Nguyễn" w:date="2023-04-03T14:10:00Z">
              <w:rPr/>
            </w:rPrChange>
          </w:rPr>
          <w:t>thể</w:t>
        </w:r>
        <w:proofErr w:type="spellEnd"/>
        <w:r w:rsidRPr="006640DB">
          <w:rPr>
            <w:lang w:val="vi-VN"/>
            <w:rPrChange w:id="1057" w:author="Trung Nguyễn" w:date="2023-04-03T14:10:00Z">
              <w:rPr/>
            </w:rPrChange>
          </w:rPr>
          <w:t xml:space="preserve"> </w:t>
        </w:r>
        <w:proofErr w:type="spellStart"/>
        <w:r w:rsidRPr="006640DB">
          <w:rPr>
            <w:lang w:val="vi-VN"/>
            <w:rPrChange w:id="1058" w:author="Trung Nguyễn" w:date="2023-04-03T14:10:00Z">
              <w:rPr/>
            </w:rPrChange>
          </w:rPr>
          <w:t>tiếp</w:t>
        </w:r>
        <w:proofErr w:type="spellEnd"/>
        <w:r w:rsidRPr="006640DB">
          <w:rPr>
            <w:lang w:val="vi-VN"/>
            <w:rPrChange w:id="1059" w:author="Trung Nguyễn" w:date="2023-04-03T14:10:00Z">
              <w:rPr/>
            </w:rPrChange>
          </w:rPr>
          <w:t xml:space="preserve"> </w:t>
        </w:r>
        <w:proofErr w:type="spellStart"/>
        <w:r w:rsidRPr="006640DB">
          <w:rPr>
            <w:lang w:val="vi-VN"/>
            <w:rPrChange w:id="1060" w:author="Trung Nguyễn" w:date="2023-04-03T14:10:00Z">
              <w:rPr/>
            </w:rPrChange>
          </w:rPr>
          <w:t>cận</w:t>
        </w:r>
        <w:proofErr w:type="spellEnd"/>
        <w:r w:rsidRPr="006640DB">
          <w:rPr>
            <w:lang w:val="vi-VN"/>
            <w:rPrChange w:id="1061" w:author="Trung Nguyễn" w:date="2023-04-03T14:10:00Z">
              <w:rPr/>
            </w:rPrChange>
          </w:rPr>
          <w:t xml:space="preserve"> kinh doanh </w:t>
        </w:r>
        <w:proofErr w:type="spellStart"/>
        <w:r w:rsidRPr="006640DB">
          <w:rPr>
            <w:lang w:val="vi-VN"/>
            <w:rPrChange w:id="1062" w:author="Trung Nguyễn" w:date="2023-04-03T14:10:00Z">
              <w:rPr/>
            </w:rPrChange>
          </w:rPr>
          <w:t>đồ</w:t>
        </w:r>
        <w:proofErr w:type="spellEnd"/>
        <w:r w:rsidRPr="006640DB">
          <w:rPr>
            <w:lang w:val="vi-VN"/>
            <w:rPrChange w:id="1063" w:author="Trung Nguyễn" w:date="2023-04-03T14:10:00Z">
              <w:rPr/>
            </w:rPrChange>
          </w:rPr>
          <w:t xml:space="preserve"> ăn </w:t>
        </w:r>
        <w:proofErr w:type="spellStart"/>
        <w:r w:rsidRPr="006640DB">
          <w:rPr>
            <w:lang w:val="vi-VN"/>
            <w:rPrChange w:id="1064" w:author="Trung Nguyễn" w:date="2023-04-03T14:10:00Z">
              <w:rPr/>
            </w:rPrChange>
          </w:rPr>
          <w:t>trực</w:t>
        </w:r>
        <w:proofErr w:type="spellEnd"/>
        <w:r w:rsidRPr="006640DB">
          <w:rPr>
            <w:lang w:val="vi-VN"/>
            <w:rPrChange w:id="1065" w:author="Trung Nguyễn" w:date="2023-04-03T14:10:00Z">
              <w:rPr/>
            </w:rPrChange>
          </w:rPr>
          <w:t xml:space="preserve"> </w:t>
        </w:r>
        <w:proofErr w:type="spellStart"/>
        <w:r w:rsidRPr="006640DB">
          <w:rPr>
            <w:lang w:val="vi-VN"/>
            <w:rPrChange w:id="1066" w:author="Trung Nguyễn" w:date="2023-04-03T14:10:00Z">
              <w:rPr/>
            </w:rPrChange>
          </w:rPr>
          <w:t>tuyến</w:t>
        </w:r>
        <w:proofErr w:type="spellEnd"/>
        <w:r w:rsidRPr="006640DB">
          <w:rPr>
            <w:lang w:val="vi-VN"/>
            <w:rPrChange w:id="1067" w:author="Trung Nguyễn" w:date="2023-04-03T14:10:00Z">
              <w:rPr/>
            </w:rPrChange>
          </w:rPr>
          <w:t xml:space="preserve">, </w:t>
        </w:r>
        <w:proofErr w:type="spellStart"/>
        <w:r w:rsidRPr="006640DB">
          <w:rPr>
            <w:lang w:val="vi-VN"/>
            <w:rPrChange w:id="1068" w:author="Trung Nguyễn" w:date="2023-04-03T14:10:00Z">
              <w:rPr/>
            </w:rPrChange>
          </w:rPr>
          <w:t>mở</w:t>
        </w:r>
        <w:proofErr w:type="spellEnd"/>
        <w:r w:rsidRPr="006640DB">
          <w:rPr>
            <w:lang w:val="vi-VN"/>
            <w:rPrChange w:id="1069" w:author="Trung Nguyễn" w:date="2023-04-03T14:10:00Z">
              <w:rPr/>
            </w:rPrChange>
          </w:rPr>
          <w:t xml:space="preserve"> </w:t>
        </w:r>
        <w:proofErr w:type="spellStart"/>
        <w:r w:rsidRPr="006640DB">
          <w:rPr>
            <w:lang w:val="vi-VN"/>
            <w:rPrChange w:id="1070" w:author="Trung Nguyễn" w:date="2023-04-03T14:10:00Z">
              <w:rPr/>
            </w:rPrChange>
          </w:rPr>
          <w:t>rộng</w:t>
        </w:r>
        <w:proofErr w:type="spellEnd"/>
        <w:r w:rsidRPr="006640DB">
          <w:rPr>
            <w:lang w:val="vi-VN"/>
            <w:rPrChange w:id="1071" w:author="Trung Nguyễn" w:date="2023-04-03T14:10:00Z">
              <w:rPr/>
            </w:rPrChange>
          </w:rPr>
          <w:t xml:space="preserve"> </w:t>
        </w:r>
        <w:proofErr w:type="spellStart"/>
        <w:r w:rsidRPr="006640DB">
          <w:rPr>
            <w:lang w:val="vi-VN"/>
            <w:rPrChange w:id="1072" w:author="Trung Nguyễn" w:date="2023-04-03T14:10:00Z">
              <w:rPr/>
            </w:rPrChange>
          </w:rPr>
          <w:t>tiềm</w:t>
        </w:r>
        <w:proofErr w:type="spellEnd"/>
        <w:r w:rsidRPr="006640DB">
          <w:rPr>
            <w:lang w:val="vi-VN"/>
            <w:rPrChange w:id="1073" w:author="Trung Nguyễn" w:date="2023-04-03T14:10:00Z">
              <w:rPr/>
            </w:rPrChange>
          </w:rPr>
          <w:t xml:space="preserve"> năng kinh </w:t>
        </w:r>
        <w:proofErr w:type="spellStart"/>
        <w:r w:rsidRPr="006640DB">
          <w:rPr>
            <w:lang w:val="vi-VN"/>
            <w:rPrChange w:id="1074" w:author="Trung Nguyễn" w:date="2023-04-03T14:10:00Z">
              <w:rPr/>
            </w:rPrChange>
          </w:rPr>
          <w:t>tế</w:t>
        </w:r>
        <w:proofErr w:type="spellEnd"/>
        <w:r w:rsidRPr="006640DB">
          <w:rPr>
            <w:lang w:val="vi-VN"/>
            <w:rPrChange w:id="1075" w:author="Trung Nguyễn" w:date="2023-04-03T14:10:00Z">
              <w:rPr/>
            </w:rPrChange>
          </w:rPr>
          <w:t xml:space="preserve"> </w:t>
        </w:r>
        <w:proofErr w:type="spellStart"/>
        <w:r w:rsidRPr="006640DB">
          <w:rPr>
            <w:lang w:val="vi-VN"/>
            <w:rPrChange w:id="1076" w:author="Trung Nguyễn" w:date="2023-04-03T14:10:00Z">
              <w:rPr/>
            </w:rPrChange>
          </w:rPr>
          <w:t>và</w:t>
        </w:r>
        <w:proofErr w:type="spellEnd"/>
        <w:r w:rsidRPr="006640DB">
          <w:rPr>
            <w:lang w:val="vi-VN"/>
            <w:rPrChange w:id="1077" w:author="Trung Nguyễn" w:date="2023-04-03T14:10:00Z">
              <w:rPr/>
            </w:rPrChange>
          </w:rPr>
          <w:t xml:space="preserve"> </w:t>
        </w:r>
        <w:proofErr w:type="spellStart"/>
        <w:r w:rsidRPr="006640DB">
          <w:rPr>
            <w:lang w:val="vi-VN"/>
            <w:rPrChange w:id="1078" w:author="Trung Nguyễn" w:date="2023-04-03T14:10:00Z">
              <w:rPr/>
            </w:rPrChange>
          </w:rPr>
          <w:t>dễ</w:t>
        </w:r>
        <w:proofErr w:type="spellEnd"/>
        <w:r w:rsidRPr="006640DB">
          <w:rPr>
            <w:lang w:val="vi-VN"/>
            <w:rPrChange w:id="1079" w:author="Trung Nguyễn" w:date="2023-04-03T14:10:00Z">
              <w:rPr/>
            </w:rPrChange>
          </w:rPr>
          <w:t xml:space="preserve"> </w:t>
        </w:r>
        <w:proofErr w:type="spellStart"/>
        <w:r w:rsidRPr="006640DB">
          <w:rPr>
            <w:lang w:val="vi-VN"/>
            <w:rPrChange w:id="1080" w:author="Trung Nguyễn" w:date="2023-04-03T14:10:00Z">
              <w:rPr/>
            </w:rPrChange>
          </w:rPr>
          <w:t>dàng</w:t>
        </w:r>
        <w:proofErr w:type="spellEnd"/>
        <w:r w:rsidRPr="006640DB">
          <w:rPr>
            <w:lang w:val="vi-VN"/>
            <w:rPrChange w:id="1081" w:author="Trung Nguyễn" w:date="2023-04-03T14:10:00Z">
              <w:rPr/>
            </w:rPrChange>
          </w:rPr>
          <w:t xml:space="preserve"> </w:t>
        </w:r>
        <w:proofErr w:type="spellStart"/>
        <w:r w:rsidRPr="006640DB">
          <w:rPr>
            <w:lang w:val="vi-VN"/>
            <w:rPrChange w:id="1082" w:author="Trung Nguyễn" w:date="2023-04-03T14:10:00Z">
              <w:rPr/>
            </w:rPrChange>
          </w:rPr>
          <w:t>tiếp</w:t>
        </w:r>
        <w:proofErr w:type="spellEnd"/>
        <w:r w:rsidRPr="006640DB">
          <w:rPr>
            <w:lang w:val="vi-VN"/>
            <w:rPrChange w:id="1083" w:author="Trung Nguyễn" w:date="2023-04-03T14:10:00Z">
              <w:rPr/>
            </w:rPrChange>
          </w:rPr>
          <w:t xml:space="preserve"> </w:t>
        </w:r>
        <w:proofErr w:type="spellStart"/>
        <w:r w:rsidRPr="006640DB">
          <w:rPr>
            <w:lang w:val="vi-VN"/>
            <w:rPrChange w:id="1084" w:author="Trung Nguyễn" w:date="2023-04-03T14:10:00Z">
              <w:rPr/>
            </w:rPrChange>
          </w:rPr>
          <w:t>cận</w:t>
        </w:r>
        <w:proofErr w:type="spellEnd"/>
        <w:r w:rsidRPr="006640DB">
          <w:rPr>
            <w:lang w:val="vi-VN"/>
            <w:rPrChange w:id="1085" w:author="Trung Nguyễn" w:date="2023-04-03T14:10:00Z">
              <w:rPr/>
            </w:rPrChange>
          </w:rPr>
          <w:t xml:space="preserve"> </w:t>
        </w:r>
        <w:proofErr w:type="spellStart"/>
        <w:r w:rsidRPr="006640DB">
          <w:rPr>
            <w:lang w:val="vi-VN"/>
            <w:rPrChange w:id="1086" w:author="Trung Nguyễn" w:date="2023-04-03T14:10:00Z">
              <w:rPr/>
            </w:rPrChange>
          </w:rPr>
          <w:t>và</w:t>
        </w:r>
        <w:proofErr w:type="spellEnd"/>
        <w:r w:rsidRPr="006640DB">
          <w:rPr>
            <w:lang w:val="vi-VN"/>
            <w:rPrChange w:id="1087" w:author="Trung Nguyễn" w:date="2023-04-03T14:10:00Z">
              <w:rPr/>
            </w:rPrChange>
          </w:rPr>
          <w:t xml:space="preserve"> thu </w:t>
        </w:r>
        <w:proofErr w:type="spellStart"/>
        <w:r w:rsidRPr="006640DB">
          <w:rPr>
            <w:lang w:val="vi-VN"/>
            <w:rPrChange w:id="1088" w:author="Trung Nguyễn" w:date="2023-04-03T14:10:00Z">
              <w:rPr/>
            </w:rPrChange>
          </w:rPr>
          <w:t>hút</w:t>
        </w:r>
        <w:proofErr w:type="spellEnd"/>
        <w:r w:rsidRPr="006640DB">
          <w:rPr>
            <w:lang w:val="vi-VN"/>
            <w:rPrChange w:id="1089" w:author="Trung Nguyễn" w:date="2023-04-03T14:10:00Z">
              <w:rPr/>
            </w:rPrChange>
          </w:rPr>
          <w:t xml:space="preserve"> </w:t>
        </w:r>
        <w:proofErr w:type="spellStart"/>
        <w:r w:rsidRPr="006640DB">
          <w:rPr>
            <w:lang w:val="vi-VN"/>
            <w:rPrChange w:id="1090" w:author="Trung Nguyễn" w:date="2023-04-03T14:10:00Z">
              <w:rPr/>
            </w:rPrChange>
          </w:rPr>
          <w:t>nhiều</w:t>
        </w:r>
        <w:proofErr w:type="spellEnd"/>
        <w:r w:rsidRPr="006640DB">
          <w:rPr>
            <w:lang w:val="vi-VN"/>
            <w:rPrChange w:id="1091" w:author="Trung Nguyễn" w:date="2023-04-03T14:10:00Z">
              <w:rPr/>
            </w:rPrChange>
          </w:rPr>
          <w:t xml:space="preserve"> </w:t>
        </w:r>
        <w:proofErr w:type="spellStart"/>
        <w:r w:rsidRPr="006640DB">
          <w:rPr>
            <w:lang w:val="vi-VN"/>
            <w:rPrChange w:id="1092" w:author="Trung Nguyễn" w:date="2023-04-03T14:10:00Z">
              <w:rPr/>
            </w:rPrChange>
          </w:rPr>
          <w:t>khách</w:t>
        </w:r>
        <w:proofErr w:type="spellEnd"/>
        <w:r w:rsidRPr="006640DB">
          <w:rPr>
            <w:lang w:val="vi-VN"/>
            <w:rPrChange w:id="1093" w:author="Trung Nguyễn" w:date="2023-04-03T14:10:00Z">
              <w:rPr/>
            </w:rPrChange>
          </w:rPr>
          <w:t xml:space="preserve"> </w:t>
        </w:r>
        <w:proofErr w:type="spellStart"/>
        <w:r w:rsidRPr="006640DB">
          <w:rPr>
            <w:lang w:val="vi-VN"/>
            <w:rPrChange w:id="1094" w:author="Trung Nguyễn" w:date="2023-04-03T14:10:00Z">
              <w:rPr/>
            </w:rPrChange>
          </w:rPr>
          <w:t>hàng</w:t>
        </w:r>
        <w:proofErr w:type="spellEnd"/>
        <w:r w:rsidRPr="006640DB">
          <w:rPr>
            <w:lang w:val="vi-VN"/>
            <w:rPrChange w:id="1095" w:author="Trung Nguyễn" w:date="2023-04-03T14:10:00Z">
              <w:rPr/>
            </w:rPrChange>
          </w:rPr>
          <w:t xml:space="preserve"> qua </w:t>
        </w:r>
        <w:proofErr w:type="spellStart"/>
        <w:r w:rsidRPr="006640DB">
          <w:rPr>
            <w:lang w:val="vi-VN"/>
            <w:rPrChange w:id="1096" w:author="Trung Nguyễn" w:date="2023-04-03T14:10:00Z">
              <w:rPr/>
            </w:rPrChange>
          </w:rPr>
          <w:t>Website</w:t>
        </w:r>
        <w:proofErr w:type="spellEnd"/>
        <w:r w:rsidRPr="006640DB">
          <w:rPr>
            <w:lang w:val="vi-VN"/>
            <w:rPrChange w:id="1097" w:author="Trung Nguyễn" w:date="2023-04-03T14:10:00Z">
              <w:rPr/>
            </w:rPrChange>
          </w:rPr>
          <w:t xml:space="preserve"> </w:t>
        </w:r>
        <w:proofErr w:type="spellStart"/>
        <w:r w:rsidRPr="006640DB">
          <w:rPr>
            <w:lang w:val="vi-VN"/>
            <w:rPrChange w:id="1098" w:author="Trung Nguyễn" w:date="2023-04-03T14:10:00Z">
              <w:rPr/>
            </w:rPrChange>
          </w:rPr>
          <w:t>này</w:t>
        </w:r>
        <w:proofErr w:type="spellEnd"/>
        <w:r w:rsidRPr="006640DB">
          <w:rPr>
            <w:lang w:val="vi-VN"/>
            <w:rPrChange w:id="1099" w:author="Trung Nguyễn" w:date="2023-04-03T14:10:00Z">
              <w:rPr/>
            </w:rPrChange>
          </w:rPr>
          <w:t xml:space="preserve">. </w:t>
        </w:r>
        <w:proofErr w:type="spellStart"/>
        <w:r w:rsidRPr="006640DB">
          <w:rPr>
            <w:lang w:val="vi-VN"/>
            <w:rPrChange w:id="1100" w:author="Trung Nguyễn" w:date="2023-04-03T14:10:00Z">
              <w:rPr/>
            </w:rPrChange>
          </w:rPr>
          <w:t>Ngoài</w:t>
        </w:r>
        <w:proofErr w:type="spellEnd"/>
        <w:r w:rsidRPr="006640DB">
          <w:rPr>
            <w:lang w:val="vi-VN"/>
            <w:rPrChange w:id="1101" w:author="Trung Nguyễn" w:date="2023-04-03T14:10:00Z">
              <w:rPr/>
            </w:rPrChange>
          </w:rPr>
          <w:t xml:space="preserve"> ra, </w:t>
        </w:r>
        <w:proofErr w:type="spellStart"/>
        <w:r w:rsidRPr="006640DB">
          <w:rPr>
            <w:lang w:val="vi-VN"/>
            <w:rPrChange w:id="1102" w:author="Trung Nguyễn" w:date="2023-04-03T14:10:00Z">
              <w:rPr/>
            </w:rPrChange>
          </w:rPr>
          <w:t>còn</w:t>
        </w:r>
        <w:proofErr w:type="spellEnd"/>
        <w:r w:rsidRPr="006640DB">
          <w:rPr>
            <w:lang w:val="vi-VN"/>
            <w:rPrChange w:id="1103" w:author="Trung Nguyễn" w:date="2023-04-03T14:10:00Z">
              <w:rPr/>
            </w:rPrChange>
          </w:rPr>
          <w:t xml:space="preserve"> </w:t>
        </w:r>
        <w:proofErr w:type="spellStart"/>
        <w:r w:rsidRPr="006640DB">
          <w:rPr>
            <w:lang w:val="vi-VN"/>
            <w:rPrChange w:id="1104" w:author="Trung Nguyễn" w:date="2023-04-03T14:10:00Z">
              <w:rPr/>
            </w:rPrChange>
          </w:rPr>
          <w:t>giúp</w:t>
        </w:r>
        <w:proofErr w:type="spellEnd"/>
        <w:r w:rsidRPr="006640DB">
          <w:rPr>
            <w:lang w:val="vi-VN"/>
            <w:rPrChange w:id="1105" w:author="Trung Nguyễn" w:date="2023-04-03T14:10:00Z">
              <w:rPr/>
            </w:rPrChange>
          </w:rPr>
          <w:t xml:space="preserve"> </w:t>
        </w:r>
        <w:proofErr w:type="spellStart"/>
        <w:r w:rsidRPr="006640DB">
          <w:rPr>
            <w:lang w:val="vi-VN"/>
            <w:rPrChange w:id="1106" w:author="Trung Nguyễn" w:date="2023-04-03T14:10:00Z">
              <w:rPr/>
            </w:rPrChange>
          </w:rPr>
          <w:t>người</w:t>
        </w:r>
        <w:proofErr w:type="spellEnd"/>
        <w:r w:rsidRPr="006640DB">
          <w:rPr>
            <w:lang w:val="vi-VN"/>
            <w:rPrChange w:id="1107" w:author="Trung Nguyễn" w:date="2023-04-03T14:10:00Z">
              <w:rPr/>
            </w:rPrChange>
          </w:rPr>
          <w:t xml:space="preserve"> nông dân </w:t>
        </w:r>
        <w:proofErr w:type="spellStart"/>
        <w:r w:rsidRPr="006640DB">
          <w:rPr>
            <w:lang w:val="vi-VN"/>
            <w:rPrChange w:id="1108" w:author="Trung Nguyễn" w:date="2023-04-03T14:10:00Z">
              <w:rPr/>
            </w:rPrChange>
          </w:rPr>
          <w:t>có</w:t>
        </w:r>
        <w:proofErr w:type="spellEnd"/>
        <w:r w:rsidRPr="006640DB">
          <w:rPr>
            <w:lang w:val="vi-VN"/>
            <w:rPrChange w:id="1109" w:author="Trung Nguyễn" w:date="2023-04-03T14:10:00Z">
              <w:rPr/>
            </w:rPrChange>
          </w:rPr>
          <w:t xml:space="preserve"> </w:t>
        </w:r>
        <w:proofErr w:type="spellStart"/>
        <w:r w:rsidRPr="006640DB">
          <w:rPr>
            <w:lang w:val="vi-VN"/>
            <w:rPrChange w:id="1110" w:author="Trung Nguyễn" w:date="2023-04-03T14:10:00Z">
              <w:rPr/>
            </w:rPrChange>
          </w:rPr>
          <w:t>một</w:t>
        </w:r>
        <w:proofErr w:type="spellEnd"/>
        <w:r w:rsidRPr="006640DB">
          <w:rPr>
            <w:lang w:val="vi-VN"/>
            <w:rPrChange w:id="1111" w:author="Trung Nguyễn" w:date="2023-04-03T14:10:00Z">
              <w:rPr/>
            </w:rPrChange>
          </w:rPr>
          <w:t xml:space="preserve"> </w:t>
        </w:r>
        <w:proofErr w:type="spellStart"/>
        <w:r w:rsidRPr="006640DB">
          <w:rPr>
            <w:lang w:val="vi-VN"/>
            <w:rPrChange w:id="1112" w:author="Trung Nguyễn" w:date="2023-04-03T14:10:00Z">
              <w:rPr/>
            </w:rPrChange>
          </w:rPr>
          <w:t>đầu</w:t>
        </w:r>
        <w:proofErr w:type="spellEnd"/>
        <w:r w:rsidRPr="006640DB">
          <w:rPr>
            <w:lang w:val="vi-VN"/>
            <w:rPrChange w:id="1113" w:author="Trung Nguyễn" w:date="2023-04-03T14:10:00Z">
              <w:rPr/>
            </w:rPrChange>
          </w:rPr>
          <w:t xml:space="preserve"> ra </w:t>
        </w:r>
        <w:proofErr w:type="spellStart"/>
        <w:r w:rsidRPr="006640DB">
          <w:rPr>
            <w:lang w:val="vi-VN"/>
            <w:rPrChange w:id="1114" w:author="Trung Nguyễn" w:date="2023-04-03T14:10:00Z">
              <w:rPr/>
            </w:rPrChange>
          </w:rPr>
          <w:t>ổn</w:t>
        </w:r>
        <w:proofErr w:type="spellEnd"/>
        <w:r w:rsidRPr="006640DB">
          <w:rPr>
            <w:lang w:val="vi-VN"/>
            <w:rPrChange w:id="1115" w:author="Trung Nguyễn" w:date="2023-04-03T14:10:00Z">
              <w:rPr/>
            </w:rPrChange>
          </w:rPr>
          <w:t xml:space="preserve"> </w:t>
        </w:r>
        <w:proofErr w:type="spellStart"/>
        <w:r w:rsidRPr="006640DB">
          <w:rPr>
            <w:lang w:val="vi-VN"/>
            <w:rPrChange w:id="1116" w:author="Trung Nguyễn" w:date="2023-04-03T14:10:00Z">
              <w:rPr/>
            </w:rPrChange>
          </w:rPr>
          <w:t>định</w:t>
        </w:r>
        <w:proofErr w:type="spellEnd"/>
        <w:r w:rsidRPr="006640DB">
          <w:rPr>
            <w:lang w:val="vi-VN"/>
            <w:rPrChange w:id="1117" w:author="Trung Nguyễn" w:date="2023-04-03T14:10:00Z">
              <w:rPr/>
            </w:rPrChange>
          </w:rPr>
          <w:t xml:space="preserve"> </w:t>
        </w:r>
        <w:proofErr w:type="spellStart"/>
        <w:r w:rsidRPr="006640DB">
          <w:rPr>
            <w:lang w:val="vi-VN"/>
            <w:rPrChange w:id="1118" w:author="Trung Nguyễn" w:date="2023-04-03T14:10:00Z">
              <w:rPr/>
            </w:rPrChange>
          </w:rPr>
          <w:t>để</w:t>
        </w:r>
        <w:proofErr w:type="spellEnd"/>
        <w:r w:rsidRPr="006640DB">
          <w:rPr>
            <w:lang w:val="vi-VN"/>
            <w:rPrChange w:id="1119" w:author="Trung Nguyễn" w:date="2023-04-03T14:10:00Z">
              <w:rPr/>
            </w:rPrChange>
          </w:rPr>
          <w:t xml:space="preserve"> </w:t>
        </w:r>
        <w:proofErr w:type="spellStart"/>
        <w:r w:rsidRPr="006640DB">
          <w:rPr>
            <w:lang w:val="vi-VN"/>
            <w:rPrChange w:id="1120" w:author="Trung Nguyễn" w:date="2023-04-03T14:10:00Z">
              <w:rPr/>
            </w:rPrChange>
          </w:rPr>
          <w:t>có</w:t>
        </w:r>
        <w:proofErr w:type="spellEnd"/>
        <w:r w:rsidRPr="006640DB">
          <w:rPr>
            <w:lang w:val="vi-VN"/>
            <w:rPrChange w:id="1121" w:author="Trung Nguyễn" w:date="2023-04-03T14:10:00Z">
              <w:rPr/>
            </w:rPrChange>
          </w:rPr>
          <w:t xml:space="preserve"> </w:t>
        </w:r>
        <w:proofErr w:type="spellStart"/>
        <w:r w:rsidRPr="006640DB">
          <w:rPr>
            <w:lang w:val="vi-VN"/>
            <w:rPrChange w:id="1122" w:author="Trung Nguyễn" w:date="2023-04-03T14:10:00Z">
              <w:rPr/>
            </w:rPrChange>
          </w:rPr>
          <w:t>thể</w:t>
        </w:r>
        <w:proofErr w:type="spellEnd"/>
        <w:r w:rsidRPr="006640DB">
          <w:rPr>
            <w:lang w:val="vi-VN"/>
            <w:rPrChange w:id="1123" w:author="Trung Nguyễn" w:date="2023-04-03T14:10:00Z">
              <w:rPr/>
            </w:rPrChange>
          </w:rPr>
          <w:t xml:space="preserve"> yên tâm </w:t>
        </w:r>
        <w:proofErr w:type="spellStart"/>
        <w:r w:rsidRPr="006640DB">
          <w:rPr>
            <w:lang w:val="vi-VN"/>
            <w:rPrChange w:id="1124" w:author="Trung Nguyễn" w:date="2023-04-03T14:10:00Z">
              <w:rPr/>
            </w:rPrChange>
          </w:rPr>
          <w:t>tập</w:t>
        </w:r>
        <w:proofErr w:type="spellEnd"/>
        <w:r w:rsidRPr="006640DB">
          <w:rPr>
            <w:lang w:val="vi-VN"/>
            <w:rPrChange w:id="1125" w:author="Trung Nguyễn" w:date="2023-04-03T14:10:00Z">
              <w:rPr/>
            </w:rPrChange>
          </w:rPr>
          <w:t xml:space="preserve"> trung </w:t>
        </w:r>
        <w:proofErr w:type="spellStart"/>
        <w:r w:rsidRPr="006640DB">
          <w:rPr>
            <w:lang w:val="vi-VN"/>
            <w:rPrChange w:id="1126" w:author="Trung Nguyễn" w:date="2023-04-03T14:10:00Z">
              <w:rPr/>
            </w:rPrChange>
          </w:rPr>
          <w:t>vào</w:t>
        </w:r>
        <w:proofErr w:type="spellEnd"/>
        <w:r w:rsidRPr="006640DB">
          <w:rPr>
            <w:lang w:val="vi-VN"/>
            <w:rPrChange w:id="1127" w:author="Trung Nguyễn" w:date="2023-04-03T14:10:00Z">
              <w:rPr/>
            </w:rPrChange>
          </w:rPr>
          <w:t xml:space="preserve"> </w:t>
        </w:r>
        <w:proofErr w:type="spellStart"/>
        <w:r w:rsidRPr="006640DB">
          <w:rPr>
            <w:lang w:val="vi-VN"/>
            <w:rPrChange w:id="1128" w:author="Trung Nguyễn" w:date="2023-04-03T14:10:00Z">
              <w:rPr/>
            </w:rPrChange>
          </w:rPr>
          <w:t>sản</w:t>
        </w:r>
        <w:proofErr w:type="spellEnd"/>
        <w:r w:rsidRPr="006640DB">
          <w:rPr>
            <w:lang w:val="vi-VN"/>
            <w:rPrChange w:id="1129" w:author="Trung Nguyễn" w:date="2023-04-03T14:10:00Z">
              <w:rPr/>
            </w:rPrChange>
          </w:rPr>
          <w:t xml:space="preserve"> </w:t>
        </w:r>
        <w:proofErr w:type="spellStart"/>
        <w:r w:rsidRPr="006640DB">
          <w:rPr>
            <w:lang w:val="vi-VN"/>
            <w:rPrChange w:id="1130" w:author="Trung Nguyễn" w:date="2023-04-03T14:10:00Z">
              <w:rPr/>
            </w:rPrChange>
          </w:rPr>
          <w:t>xuất</w:t>
        </w:r>
        <w:proofErr w:type="spellEnd"/>
        <w:r w:rsidRPr="006640DB">
          <w:rPr>
            <w:lang w:val="vi-VN"/>
            <w:rPrChange w:id="1131" w:author="Trung Nguyễn" w:date="2023-04-03T14:10:00Z">
              <w:rPr/>
            </w:rPrChange>
          </w:rPr>
          <w:t>.</w:t>
        </w:r>
      </w:ins>
    </w:p>
    <w:p w14:paraId="2BDC2B3E" w14:textId="77777777" w:rsidR="004D4157" w:rsidRPr="006640DB" w:rsidRDefault="004D4157" w:rsidP="004D4157">
      <w:pPr>
        <w:rPr>
          <w:lang w:val="vi-VN"/>
          <w:rPrChange w:id="1132" w:author="Trung Nguyễn" w:date="2023-04-03T14:10:00Z">
            <w:rPr/>
          </w:rPrChange>
        </w:rPr>
      </w:pPr>
    </w:p>
    <w:p w14:paraId="19E283CA" w14:textId="3F618ABA" w:rsidR="0003167E" w:rsidRPr="006640DB" w:rsidRDefault="00CB4D1E" w:rsidP="0003167E">
      <w:pPr>
        <w:pStyle w:val="Muc1"/>
        <w:rPr>
          <w:ins w:id="1133" w:author="LE THACH" w:date="2023-03-25T14:42:00Z"/>
          <w:lang w:val="vi-VN"/>
          <w:rPrChange w:id="1134" w:author="Trung Nguyễn" w:date="2023-04-03T14:10:00Z">
            <w:rPr>
              <w:ins w:id="1135" w:author="LE THACH" w:date="2023-03-25T14:42:00Z"/>
            </w:rPr>
          </w:rPrChange>
        </w:rPr>
      </w:pPr>
      <w:bookmarkStart w:id="1136" w:name="_Toc131493809"/>
      <w:proofErr w:type="spellStart"/>
      <w:r w:rsidRPr="006640DB">
        <w:rPr>
          <w:lang w:val="vi-VN"/>
          <w:rPrChange w:id="1137" w:author="Trung Nguyễn" w:date="2023-04-03T14:10:00Z">
            <w:rPr/>
          </w:rPrChange>
        </w:rPr>
        <w:t>Phạm</w:t>
      </w:r>
      <w:proofErr w:type="spellEnd"/>
      <w:r w:rsidRPr="006640DB">
        <w:rPr>
          <w:lang w:val="vi-VN"/>
          <w:rPrChange w:id="1138" w:author="Trung Nguyễn" w:date="2023-04-03T14:10:00Z">
            <w:rPr/>
          </w:rPrChange>
        </w:rPr>
        <w:t xml:space="preserve"> vi nghiên </w:t>
      </w:r>
      <w:proofErr w:type="spellStart"/>
      <w:r w:rsidRPr="006640DB">
        <w:rPr>
          <w:lang w:val="vi-VN"/>
          <w:rPrChange w:id="1139" w:author="Trung Nguyễn" w:date="2023-04-03T14:10:00Z">
            <w:rPr/>
          </w:rPrChange>
        </w:rPr>
        <w:t>cứu</w:t>
      </w:r>
      <w:proofErr w:type="spellEnd"/>
      <w:r w:rsidRPr="006640DB">
        <w:rPr>
          <w:lang w:val="vi-VN"/>
          <w:rPrChange w:id="1140" w:author="Trung Nguyễn" w:date="2023-04-03T14:10:00Z">
            <w:rPr/>
          </w:rPrChange>
        </w:rPr>
        <w:t xml:space="preserve"> </w:t>
      </w:r>
      <w:proofErr w:type="spellStart"/>
      <w:r w:rsidRPr="006640DB">
        <w:rPr>
          <w:lang w:val="vi-VN"/>
          <w:rPrChange w:id="1141" w:author="Trung Nguyễn" w:date="2023-04-03T14:10:00Z">
            <w:rPr/>
          </w:rPrChange>
        </w:rPr>
        <w:t>của</w:t>
      </w:r>
      <w:proofErr w:type="spellEnd"/>
      <w:r w:rsidRPr="006640DB">
        <w:rPr>
          <w:lang w:val="vi-VN"/>
          <w:rPrChange w:id="1142" w:author="Trung Nguyễn" w:date="2023-04-03T14:10:00Z">
            <w:rPr/>
          </w:rPrChange>
        </w:rPr>
        <w:t xml:space="preserve"> </w:t>
      </w:r>
      <w:proofErr w:type="spellStart"/>
      <w:r w:rsidRPr="006640DB">
        <w:rPr>
          <w:lang w:val="vi-VN"/>
          <w:rPrChange w:id="1143" w:author="Trung Nguyễn" w:date="2023-04-03T14:10:00Z">
            <w:rPr/>
          </w:rPrChange>
        </w:rPr>
        <w:t>đồ</w:t>
      </w:r>
      <w:proofErr w:type="spellEnd"/>
      <w:r w:rsidRPr="006640DB">
        <w:rPr>
          <w:lang w:val="vi-VN"/>
          <w:rPrChange w:id="1144" w:author="Trung Nguyễn" w:date="2023-04-03T14:10:00Z">
            <w:rPr/>
          </w:rPrChange>
        </w:rPr>
        <w:t xml:space="preserve"> </w:t>
      </w:r>
      <w:proofErr w:type="spellStart"/>
      <w:r w:rsidRPr="006640DB">
        <w:rPr>
          <w:lang w:val="vi-VN"/>
          <w:rPrChange w:id="1145" w:author="Trung Nguyễn" w:date="2023-04-03T14:10:00Z">
            <w:rPr/>
          </w:rPrChange>
        </w:rPr>
        <w:t>án</w:t>
      </w:r>
      <w:bookmarkEnd w:id="1136"/>
      <w:proofErr w:type="spellEnd"/>
    </w:p>
    <w:p w14:paraId="1C13DC63" w14:textId="61ABCFF6" w:rsidR="0003167E" w:rsidRPr="006640DB" w:rsidRDefault="0003167E">
      <w:pPr>
        <w:ind w:left="360"/>
        <w:rPr>
          <w:lang w:val="vi-VN"/>
          <w:rPrChange w:id="1146" w:author="Trung Nguyễn" w:date="2023-04-03T14:10:00Z">
            <w:rPr/>
          </w:rPrChange>
        </w:rPr>
        <w:pPrChange w:id="1147" w:author="LE THACH" w:date="2023-03-25T14:42:00Z">
          <w:pPr>
            <w:pStyle w:val="Muc1"/>
          </w:pPr>
        </w:pPrChange>
      </w:pPr>
      <w:proofErr w:type="spellStart"/>
      <w:ins w:id="1148" w:author="LE THACH" w:date="2023-03-25T14:42:00Z">
        <w:r w:rsidRPr="006640DB">
          <w:rPr>
            <w:lang w:val="vi-VN"/>
            <w:rPrChange w:id="1149" w:author="Trung Nguyễn" w:date="2023-04-03T14:10:00Z">
              <w:rPr/>
            </w:rPrChange>
          </w:rPr>
          <w:t>Phạm</w:t>
        </w:r>
        <w:proofErr w:type="spellEnd"/>
        <w:r w:rsidRPr="006640DB">
          <w:rPr>
            <w:lang w:val="vi-VN"/>
            <w:rPrChange w:id="1150" w:author="Trung Nguyễn" w:date="2023-04-03T14:10:00Z">
              <w:rPr/>
            </w:rPrChange>
          </w:rPr>
          <w:t xml:space="preserve"> vi </w:t>
        </w:r>
        <w:proofErr w:type="spellStart"/>
        <w:r w:rsidRPr="006640DB">
          <w:rPr>
            <w:lang w:val="vi-VN"/>
            <w:rPrChange w:id="1151" w:author="Trung Nguyễn" w:date="2023-04-03T14:10:00Z">
              <w:rPr/>
            </w:rPrChange>
          </w:rPr>
          <w:t>áp</w:t>
        </w:r>
        <w:proofErr w:type="spellEnd"/>
        <w:r w:rsidRPr="006640DB">
          <w:rPr>
            <w:lang w:val="vi-VN"/>
            <w:rPrChange w:id="1152" w:author="Trung Nguyễn" w:date="2023-04-03T14:10:00Z">
              <w:rPr/>
            </w:rPrChange>
          </w:rPr>
          <w:t xml:space="preserve"> </w:t>
        </w:r>
        <w:proofErr w:type="spellStart"/>
        <w:r w:rsidRPr="006640DB">
          <w:rPr>
            <w:lang w:val="vi-VN"/>
            <w:rPrChange w:id="1153" w:author="Trung Nguyễn" w:date="2023-04-03T14:10:00Z">
              <w:rPr/>
            </w:rPrChange>
          </w:rPr>
          <w:t>dụng</w:t>
        </w:r>
        <w:proofErr w:type="spellEnd"/>
        <w:r w:rsidRPr="006640DB">
          <w:rPr>
            <w:lang w:val="vi-VN"/>
            <w:rPrChange w:id="1154" w:author="Trung Nguyễn" w:date="2023-04-03T14:10:00Z">
              <w:rPr/>
            </w:rPrChange>
          </w:rPr>
          <w:t xml:space="preserve"> </w:t>
        </w:r>
        <w:proofErr w:type="spellStart"/>
        <w:r w:rsidRPr="006640DB">
          <w:rPr>
            <w:lang w:val="vi-VN"/>
            <w:rPrChange w:id="1155" w:author="Trung Nguyễn" w:date="2023-04-03T14:10:00Z">
              <w:rPr/>
            </w:rPrChange>
          </w:rPr>
          <w:t>với</w:t>
        </w:r>
        <w:proofErr w:type="spellEnd"/>
        <w:r w:rsidRPr="006640DB">
          <w:rPr>
            <w:lang w:val="vi-VN"/>
            <w:rPrChange w:id="1156" w:author="Trung Nguyễn" w:date="2023-04-03T14:10:00Z">
              <w:rPr/>
            </w:rPrChange>
          </w:rPr>
          <w:t xml:space="preserve"> </w:t>
        </w:r>
        <w:proofErr w:type="spellStart"/>
        <w:r w:rsidRPr="006640DB">
          <w:rPr>
            <w:lang w:val="vi-VN"/>
            <w:rPrChange w:id="1157" w:author="Trung Nguyễn" w:date="2023-04-03T14:10:00Z">
              <w:rPr/>
            </w:rPrChange>
          </w:rPr>
          <w:t>hệ</w:t>
        </w:r>
        <w:proofErr w:type="spellEnd"/>
        <w:r w:rsidRPr="006640DB">
          <w:rPr>
            <w:lang w:val="vi-VN"/>
            <w:rPrChange w:id="1158" w:author="Trung Nguyễn" w:date="2023-04-03T14:10:00Z">
              <w:rPr/>
            </w:rPrChange>
          </w:rPr>
          <w:t xml:space="preserve"> </w:t>
        </w:r>
        <w:proofErr w:type="spellStart"/>
        <w:r w:rsidRPr="006640DB">
          <w:rPr>
            <w:lang w:val="vi-VN"/>
            <w:rPrChange w:id="1159" w:author="Trung Nguyễn" w:date="2023-04-03T14:10:00Z">
              <w:rPr/>
            </w:rPrChange>
          </w:rPr>
          <w:t>thống</w:t>
        </w:r>
        <w:proofErr w:type="spellEnd"/>
        <w:r w:rsidRPr="006640DB">
          <w:rPr>
            <w:lang w:val="vi-VN"/>
            <w:rPrChange w:id="1160" w:author="Trung Nguyễn" w:date="2023-04-03T14:10:00Z">
              <w:rPr/>
            </w:rPrChange>
          </w:rPr>
          <w:t xml:space="preserve"> </w:t>
        </w:r>
        <w:proofErr w:type="spellStart"/>
        <w:r w:rsidRPr="006640DB">
          <w:rPr>
            <w:lang w:val="vi-VN"/>
            <w:rPrChange w:id="1161" w:author="Trung Nguyễn" w:date="2023-04-03T14:10:00Z">
              <w:rPr/>
            </w:rPrChange>
          </w:rPr>
          <w:t>quản</w:t>
        </w:r>
        <w:proofErr w:type="spellEnd"/>
        <w:r w:rsidRPr="006640DB">
          <w:rPr>
            <w:lang w:val="vi-VN"/>
            <w:rPrChange w:id="1162" w:author="Trung Nguyễn" w:date="2023-04-03T14:10:00Z">
              <w:rPr/>
            </w:rPrChange>
          </w:rPr>
          <w:t xml:space="preserve"> </w:t>
        </w:r>
        <w:proofErr w:type="spellStart"/>
        <w:r w:rsidRPr="006640DB">
          <w:rPr>
            <w:lang w:val="vi-VN"/>
            <w:rPrChange w:id="1163" w:author="Trung Nguyễn" w:date="2023-04-03T14:10:00Z">
              <w:rPr/>
            </w:rPrChange>
          </w:rPr>
          <w:t>lý</w:t>
        </w:r>
        <w:proofErr w:type="spellEnd"/>
        <w:r w:rsidRPr="006640DB">
          <w:rPr>
            <w:lang w:val="vi-VN"/>
            <w:rPrChange w:id="1164" w:author="Trung Nguyễn" w:date="2023-04-03T14:10:00Z">
              <w:rPr/>
            </w:rPrChange>
          </w:rPr>
          <w:t xml:space="preserve"> </w:t>
        </w:r>
        <w:proofErr w:type="spellStart"/>
        <w:r w:rsidRPr="006640DB">
          <w:rPr>
            <w:lang w:val="vi-VN"/>
            <w:rPrChange w:id="1165" w:author="Trung Nguyễn" w:date="2023-04-03T14:10:00Z">
              <w:rPr/>
            </w:rPrChange>
          </w:rPr>
          <w:t>mọi</w:t>
        </w:r>
        <w:proofErr w:type="spellEnd"/>
        <w:r w:rsidRPr="006640DB">
          <w:rPr>
            <w:lang w:val="vi-VN"/>
            <w:rPrChange w:id="1166" w:author="Trung Nguyễn" w:date="2023-04-03T14:10:00Z">
              <w:rPr/>
            </w:rPrChange>
          </w:rPr>
          <w:t xml:space="preserve"> </w:t>
        </w:r>
        <w:proofErr w:type="spellStart"/>
        <w:r w:rsidRPr="006640DB">
          <w:rPr>
            <w:lang w:val="vi-VN"/>
            <w:rPrChange w:id="1167" w:author="Trung Nguyễn" w:date="2023-04-03T14:10:00Z">
              <w:rPr/>
            </w:rPrChange>
          </w:rPr>
          <w:t>nhà</w:t>
        </w:r>
        <w:proofErr w:type="spellEnd"/>
        <w:r w:rsidRPr="006640DB">
          <w:rPr>
            <w:lang w:val="vi-VN"/>
            <w:rPrChange w:id="1168" w:author="Trung Nguyễn" w:date="2023-04-03T14:10:00Z">
              <w:rPr/>
            </w:rPrChange>
          </w:rPr>
          <w:t xml:space="preserve"> </w:t>
        </w:r>
        <w:proofErr w:type="spellStart"/>
        <w:r w:rsidRPr="006640DB">
          <w:rPr>
            <w:lang w:val="vi-VN"/>
            <w:rPrChange w:id="1169" w:author="Trung Nguyễn" w:date="2023-04-03T14:10:00Z">
              <w:rPr/>
            </w:rPrChange>
          </w:rPr>
          <w:t>đại</w:t>
        </w:r>
        <w:proofErr w:type="spellEnd"/>
        <w:r w:rsidRPr="006640DB">
          <w:rPr>
            <w:lang w:val="vi-VN"/>
            <w:rPrChange w:id="1170" w:author="Trung Nguyễn" w:date="2023-04-03T14:10:00Z">
              <w:rPr/>
            </w:rPrChange>
          </w:rPr>
          <w:t xml:space="preserve"> </w:t>
        </w:r>
        <w:proofErr w:type="spellStart"/>
        <w:r w:rsidRPr="006640DB">
          <w:rPr>
            <w:lang w:val="vi-VN"/>
            <w:rPrChange w:id="1171" w:author="Trung Nguyễn" w:date="2023-04-03T14:10:00Z">
              <w:rPr/>
            </w:rPrChange>
          </w:rPr>
          <w:t>lý</w:t>
        </w:r>
        <w:proofErr w:type="spellEnd"/>
        <w:r w:rsidRPr="006640DB">
          <w:rPr>
            <w:lang w:val="vi-VN"/>
            <w:rPrChange w:id="1172" w:author="Trung Nguyễn" w:date="2023-04-03T14:10:00Z">
              <w:rPr/>
            </w:rPrChange>
          </w:rPr>
          <w:t xml:space="preserve"> </w:t>
        </w:r>
        <w:proofErr w:type="spellStart"/>
        <w:r w:rsidRPr="006640DB">
          <w:rPr>
            <w:lang w:val="vi-VN"/>
            <w:rPrChange w:id="1173" w:author="Trung Nguyễn" w:date="2023-04-03T14:10:00Z">
              <w:rPr/>
            </w:rPrChange>
          </w:rPr>
          <w:t>và</w:t>
        </w:r>
        <w:proofErr w:type="spellEnd"/>
        <w:r w:rsidRPr="006640DB">
          <w:rPr>
            <w:lang w:val="vi-VN"/>
            <w:rPrChange w:id="1174" w:author="Trung Nguyễn" w:date="2023-04-03T14:10:00Z">
              <w:rPr/>
            </w:rPrChange>
          </w:rPr>
          <w:t xml:space="preserve"> doanh </w:t>
        </w:r>
        <w:proofErr w:type="spellStart"/>
        <w:r w:rsidRPr="006640DB">
          <w:rPr>
            <w:lang w:val="vi-VN"/>
            <w:rPrChange w:id="1175" w:author="Trung Nguyễn" w:date="2023-04-03T14:10:00Z">
              <w:rPr/>
            </w:rPrChange>
          </w:rPr>
          <w:t>nghiệp</w:t>
        </w:r>
        <w:proofErr w:type="spellEnd"/>
        <w:r w:rsidRPr="006640DB">
          <w:rPr>
            <w:lang w:val="vi-VN"/>
            <w:rPrChange w:id="1176" w:author="Trung Nguyễn" w:date="2023-04-03T14:10:00Z">
              <w:rPr/>
            </w:rPrChange>
          </w:rPr>
          <w:t xml:space="preserve"> </w:t>
        </w:r>
        <w:proofErr w:type="spellStart"/>
        <w:r w:rsidRPr="006640DB">
          <w:rPr>
            <w:lang w:val="vi-VN"/>
            <w:rPrChange w:id="1177" w:author="Trung Nguyễn" w:date="2023-04-03T14:10:00Z">
              <w:rPr/>
            </w:rPrChange>
          </w:rPr>
          <w:t>để</w:t>
        </w:r>
        <w:proofErr w:type="spellEnd"/>
        <w:r w:rsidRPr="006640DB">
          <w:rPr>
            <w:lang w:val="vi-VN"/>
            <w:rPrChange w:id="1178" w:author="Trung Nguyễn" w:date="2023-04-03T14:10:00Z">
              <w:rPr/>
            </w:rPrChange>
          </w:rPr>
          <w:t xml:space="preserve"> xây </w:t>
        </w:r>
        <w:proofErr w:type="spellStart"/>
        <w:r w:rsidRPr="006640DB">
          <w:rPr>
            <w:lang w:val="vi-VN"/>
            <w:rPrChange w:id="1179" w:author="Trung Nguyễn" w:date="2023-04-03T14:10:00Z">
              <w:rPr/>
            </w:rPrChange>
          </w:rPr>
          <w:t>dựng</w:t>
        </w:r>
        <w:proofErr w:type="spellEnd"/>
        <w:r w:rsidRPr="006640DB">
          <w:rPr>
            <w:lang w:val="vi-VN"/>
            <w:rPrChange w:id="1180" w:author="Trung Nguyễn" w:date="2023-04-03T14:10:00Z">
              <w:rPr/>
            </w:rPrChange>
          </w:rPr>
          <w:t xml:space="preserve"> </w:t>
        </w:r>
        <w:proofErr w:type="spellStart"/>
        <w:r w:rsidRPr="006640DB">
          <w:rPr>
            <w:lang w:val="vi-VN"/>
            <w:rPrChange w:id="1181" w:author="Trung Nguyễn" w:date="2023-04-03T14:10:00Z">
              <w:rPr/>
            </w:rPrChange>
          </w:rPr>
          <w:t>vào</w:t>
        </w:r>
        <w:proofErr w:type="spellEnd"/>
        <w:r w:rsidRPr="006640DB">
          <w:rPr>
            <w:lang w:val="vi-VN"/>
            <w:rPrChange w:id="1182" w:author="Trung Nguyễn" w:date="2023-04-03T14:10:00Z">
              <w:rPr/>
            </w:rPrChange>
          </w:rPr>
          <w:t xml:space="preserve"> </w:t>
        </w:r>
        <w:proofErr w:type="spellStart"/>
        <w:r w:rsidRPr="006640DB">
          <w:rPr>
            <w:lang w:val="vi-VN"/>
            <w:rPrChange w:id="1183" w:author="Trung Nguyễn" w:date="2023-04-03T14:10:00Z">
              <w:rPr/>
            </w:rPrChange>
          </w:rPr>
          <w:t>tạo</w:t>
        </w:r>
        <w:proofErr w:type="spellEnd"/>
        <w:r w:rsidRPr="006640DB">
          <w:rPr>
            <w:lang w:val="vi-VN"/>
            <w:rPrChange w:id="1184" w:author="Trung Nguyễn" w:date="2023-04-03T14:10:00Z">
              <w:rPr/>
            </w:rPrChange>
          </w:rPr>
          <w:t xml:space="preserve"> </w:t>
        </w:r>
        <w:proofErr w:type="spellStart"/>
        <w:r w:rsidRPr="006640DB">
          <w:rPr>
            <w:lang w:val="vi-VN"/>
            <w:rPrChange w:id="1185" w:author="Trung Nguyễn" w:date="2023-04-03T14:10:00Z">
              <w:rPr/>
            </w:rPrChange>
          </w:rPr>
          <w:t>Website</w:t>
        </w:r>
        <w:proofErr w:type="spellEnd"/>
        <w:r w:rsidRPr="006640DB">
          <w:rPr>
            <w:lang w:val="vi-VN"/>
            <w:rPrChange w:id="1186" w:author="Trung Nguyễn" w:date="2023-04-03T14:10:00Z">
              <w:rPr/>
            </w:rPrChange>
          </w:rPr>
          <w:t>.</w:t>
        </w:r>
      </w:ins>
    </w:p>
    <w:p w14:paraId="4AB6287E" w14:textId="4AFF1BAC" w:rsidR="00CB4D1E" w:rsidDel="008B58FB" w:rsidRDefault="00CB4D1E" w:rsidP="004D4157">
      <w:pPr>
        <w:pStyle w:val="Muc1"/>
        <w:rPr>
          <w:del w:id="1187" w:author="Dong Trieu" w:date="2023-04-03T23:20:00Z"/>
        </w:rPr>
      </w:pPr>
      <w:del w:id="1188" w:author="Dong Trieu" w:date="2023-04-03T23:20:00Z">
        <w:r w:rsidDel="008B58FB">
          <w:delText>Mục khác nếu có thêm</w:delText>
        </w:r>
      </w:del>
    </w:p>
    <w:p w14:paraId="493C4F73" w14:textId="77777777" w:rsidR="00EE187C" w:rsidRDefault="00EE187C">
      <w:pPr>
        <w:spacing w:after="160" w:line="259" w:lineRule="auto"/>
        <w:jc w:val="left"/>
      </w:pPr>
      <w:r>
        <w:br w:type="page"/>
      </w:r>
    </w:p>
    <w:p w14:paraId="29C0DB46" w14:textId="77777777" w:rsidR="00754272" w:rsidRDefault="00754272" w:rsidP="004D4157">
      <w:pPr>
        <w:pStyle w:val="Muc1"/>
        <w:numPr>
          <w:ilvl w:val="0"/>
          <w:numId w:val="21"/>
        </w:numPr>
      </w:pPr>
      <w:bookmarkStart w:id="1189" w:name="_Toc131493810"/>
      <w:r w:rsidRPr="00754272">
        <w:lastRenderedPageBreak/>
        <w:t>CƠ SỞ LÝ THUYẾT</w:t>
      </w:r>
      <w:bookmarkEnd w:id="1189"/>
      <w:r w:rsidRPr="00754272">
        <w:t xml:space="preserve"> </w:t>
      </w:r>
    </w:p>
    <w:p w14:paraId="66A8E6DE" w14:textId="1F3887A2" w:rsidR="00CB4D1E" w:rsidRDefault="00CB4D1E" w:rsidP="004D4157">
      <w:pPr>
        <w:pStyle w:val="Muc1"/>
        <w:rPr>
          <w:ins w:id="1190" w:author="LE THACH" w:date="2023-03-25T15:16:00Z"/>
        </w:rPr>
      </w:pPr>
      <w:bookmarkStart w:id="1191" w:name="_Toc131493811"/>
      <w:proofErr w:type="spellStart"/>
      <w:r w:rsidRPr="00754272">
        <w:t>Giới</w:t>
      </w:r>
      <w:proofErr w:type="spellEnd"/>
      <w:r w:rsidRPr="00754272">
        <w:t xml:space="preserve"> </w:t>
      </w:r>
      <w:proofErr w:type="spellStart"/>
      <w:r w:rsidRPr="00754272">
        <w:t>thiệu</w:t>
      </w:r>
      <w:proofErr w:type="spellEnd"/>
      <w:r w:rsidRPr="00754272">
        <w:t xml:space="preserve"> </w:t>
      </w:r>
      <w:proofErr w:type="spellStart"/>
      <w:r w:rsidRPr="00754272">
        <w:t>về</w:t>
      </w:r>
      <w:proofErr w:type="spellEnd"/>
      <w:r w:rsidRPr="00754272">
        <w:t xml:space="preserve"> </w:t>
      </w:r>
      <w:proofErr w:type="spellStart"/>
      <w:r w:rsidRPr="00754272">
        <w:t>ngôn</w:t>
      </w:r>
      <w:proofErr w:type="spellEnd"/>
      <w:r w:rsidRPr="00754272">
        <w:t xml:space="preserve"> </w:t>
      </w:r>
      <w:proofErr w:type="spellStart"/>
      <w:r w:rsidRPr="00754272">
        <w:t>ngữ</w:t>
      </w:r>
      <w:proofErr w:type="spellEnd"/>
      <w:r w:rsidRPr="00754272">
        <w:t xml:space="preserve"> </w:t>
      </w:r>
      <w:proofErr w:type="spellStart"/>
      <w:r w:rsidRPr="00754272">
        <w:t>sử</w:t>
      </w:r>
      <w:proofErr w:type="spellEnd"/>
      <w:r w:rsidRPr="00754272">
        <w:t xml:space="preserve"> </w:t>
      </w:r>
      <w:proofErr w:type="spellStart"/>
      <w:r w:rsidRPr="00754272">
        <w:t>dụng</w:t>
      </w:r>
      <w:bookmarkEnd w:id="1191"/>
      <w:proofErr w:type="spellEnd"/>
    </w:p>
    <w:p w14:paraId="204AA5F8" w14:textId="77777777" w:rsidR="00B628FB" w:rsidRPr="00B628FB" w:rsidRDefault="00B628FB" w:rsidP="00B628FB">
      <w:pPr>
        <w:ind w:left="360"/>
        <w:rPr>
          <w:ins w:id="1192" w:author="LE THACH" w:date="2023-03-25T15:16:00Z"/>
          <w:b/>
          <w:bCs/>
          <w:rPrChange w:id="1193" w:author="LE THACH" w:date="2023-03-25T15:16:00Z">
            <w:rPr>
              <w:ins w:id="1194" w:author="LE THACH" w:date="2023-03-25T15:16:00Z"/>
            </w:rPr>
          </w:rPrChange>
        </w:rPr>
      </w:pPr>
      <w:proofErr w:type="spellStart"/>
      <w:ins w:id="1195" w:author="LE THACH" w:date="2023-03-25T15:16:00Z">
        <w:r w:rsidRPr="00B628FB">
          <w:rPr>
            <w:b/>
            <w:bCs/>
            <w:rPrChange w:id="1196" w:author="LE THACH" w:date="2023-03-25T15:16:00Z">
              <w:rPr/>
            </w:rPrChange>
          </w:rPr>
          <w:t>Ngôn</w:t>
        </w:r>
        <w:proofErr w:type="spellEnd"/>
        <w:r w:rsidRPr="00B628FB">
          <w:rPr>
            <w:b/>
            <w:bCs/>
            <w:rPrChange w:id="1197" w:author="LE THACH" w:date="2023-03-25T15:16:00Z">
              <w:rPr/>
            </w:rPrChange>
          </w:rPr>
          <w:t xml:space="preserve"> </w:t>
        </w:r>
        <w:proofErr w:type="spellStart"/>
        <w:r w:rsidRPr="00B628FB">
          <w:rPr>
            <w:b/>
            <w:bCs/>
            <w:rPrChange w:id="1198" w:author="LE THACH" w:date="2023-03-25T15:16:00Z">
              <w:rPr/>
            </w:rPrChange>
          </w:rPr>
          <w:t>ngữ</w:t>
        </w:r>
        <w:proofErr w:type="spellEnd"/>
        <w:r w:rsidRPr="00B628FB">
          <w:rPr>
            <w:b/>
            <w:bCs/>
            <w:rPrChange w:id="1199" w:author="LE THACH" w:date="2023-03-25T15:16:00Z">
              <w:rPr/>
            </w:rPrChange>
          </w:rPr>
          <w:t xml:space="preserve"> </w:t>
        </w:r>
        <w:proofErr w:type="spellStart"/>
        <w:r w:rsidRPr="00B628FB">
          <w:rPr>
            <w:b/>
            <w:bCs/>
            <w:rPrChange w:id="1200" w:author="LE THACH" w:date="2023-03-25T15:16:00Z">
              <w:rPr/>
            </w:rPrChange>
          </w:rPr>
          <w:t>c#</w:t>
        </w:r>
        <w:proofErr w:type="spellEnd"/>
      </w:ins>
    </w:p>
    <w:p w14:paraId="27474774" w14:textId="77777777" w:rsidR="00884A0A" w:rsidRDefault="00B628FB">
      <w:pPr>
        <w:keepNext/>
        <w:rPr>
          <w:ins w:id="1201" w:author="Dong Trieu" w:date="2023-04-03T23:26:00Z"/>
        </w:rPr>
        <w:pPrChange w:id="1202" w:author="Dong Trieu" w:date="2023-04-03T23:26:00Z">
          <w:pPr/>
        </w:pPrChange>
      </w:pPr>
      <w:ins w:id="1203" w:author="LE THACH" w:date="2023-03-25T15:16:00Z">
        <w:r>
          <w:t xml:space="preserve"> </w:t>
        </w:r>
      </w:ins>
      <w:ins w:id="1204" w:author="LE THACH" w:date="2023-03-25T15:17:00Z">
        <w:r w:rsidRPr="00790FDB">
          <w:rPr>
            <w:rFonts w:asciiTheme="majorHAnsi" w:hAnsiTheme="majorHAnsi"/>
            <w:noProof/>
          </w:rPr>
          <w:drawing>
            <wp:inline distT="0" distB="0" distL="0" distR="0" wp14:anchorId="33C5C7F7" wp14:editId="459522F3">
              <wp:extent cx="5716085" cy="2047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0963" cy="2120539"/>
                      </a:xfrm>
                      <a:prstGeom prst="rect">
                        <a:avLst/>
                      </a:prstGeom>
                    </pic:spPr>
                  </pic:pic>
                </a:graphicData>
              </a:graphic>
            </wp:inline>
          </w:drawing>
        </w:r>
      </w:ins>
    </w:p>
    <w:p w14:paraId="6ACDCFFE" w14:textId="759D9952" w:rsidR="00B628FB" w:rsidRPr="00884A0A" w:rsidRDefault="00884A0A">
      <w:pPr>
        <w:pStyle w:val="TOC9"/>
        <w:rPr>
          <w:ins w:id="1205" w:author="Trung Nguyễn" w:date="2023-04-03T20:21:00Z"/>
          <w:rPrChange w:id="1206" w:author="Dong Trieu" w:date="2023-04-03T23:26:00Z">
            <w:rPr>
              <w:ins w:id="1207" w:author="Trung Nguyễn" w:date="2023-04-03T20:21:00Z"/>
            </w:rPr>
          </w:rPrChange>
        </w:rPr>
        <w:pPrChange w:id="1208" w:author="Dong Trieu" w:date="2023-04-03T23:31:00Z">
          <w:pPr/>
        </w:pPrChange>
      </w:pPr>
      <w:bookmarkStart w:id="1209" w:name="_Toc131456914"/>
      <w:bookmarkStart w:id="1210" w:name="_Toc131458033"/>
      <w:proofErr w:type="spellStart"/>
      <w:ins w:id="1211" w:author="Dong Trieu" w:date="2023-04-03T23:26:00Z">
        <w:r w:rsidRPr="00884A0A">
          <w:rPr>
            <w:rPrChange w:id="1212" w:author="Dong Trieu" w:date="2023-04-03T23:26:00Z">
              <w:rPr/>
            </w:rPrChange>
          </w:rPr>
          <w:t>Hình</w:t>
        </w:r>
        <w:proofErr w:type="spellEnd"/>
        <w:r w:rsidRPr="00884A0A">
          <w:rPr>
            <w:rPrChange w:id="1213" w:author="Dong Trieu" w:date="2023-04-03T23:26:00Z">
              <w:rPr/>
            </w:rPrChange>
          </w:rPr>
          <w:t xml:space="preserve"> </w:t>
        </w:r>
        <w:r w:rsidRPr="00884A0A">
          <w:rPr>
            <w:rPrChange w:id="1214" w:author="Dong Trieu" w:date="2023-04-03T23:26:00Z">
              <w:rPr/>
            </w:rPrChange>
          </w:rPr>
          <w:fldChar w:fldCharType="begin"/>
        </w:r>
        <w:r w:rsidRPr="00884A0A">
          <w:rPr>
            <w:rPrChange w:id="1215" w:author="Dong Trieu" w:date="2023-04-03T23:26:00Z">
              <w:rPr/>
            </w:rPrChange>
          </w:rPr>
          <w:instrText xml:space="preserve"> SEQ Hình \* ARABIC </w:instrText>
        </w:r>
      </w:ins>
      <w:r w:rsidRPr="00884A0A">
        <w:rPr>
          <w:rPrChange w:id="1216" w:author="Dong Trieu" w:date="2023-04-03T23:26:00Z">
            <w:rPr/>
          </w:rPrChange>
        </w:rPr>
        <w:fldChar w:fldCharType="separate"/>
      </w:r>
      <w:ins w:id="1217" w:author="Dong Trieu" w:date="2023-04-04T10:40:00Z">
        <w:r w:rsidR="00D63581">
          <w:rPr>
            <w:noProof/>
          </w:rPr>
          <w:t>1</w:t>
        </w:r>
      </w:ins>
      <w:ins w:id="1218" w:author="Dong Trieu" w:date="2023-04-03T23:26:00Z">
        <w:r w:rsidRPr="00884A0A">
          <w:rPr>
            <w:rPrChange w:id="1219" w:author="Dong Trieu" w:date="2023-04-03T23:26:00Z">
              <w:rPr/>
            </w:rPrChange>
          </w:rPr>
          <w:fldChar w:fldCharType="end"/>
        </w:r>
        <w:r w:rsidRPr="00884A0A">
          <w:rPr>
            <w:rPrChange w:id="1220" w:author="Dong Trieu" w:date="2023-04-03T23:26:00Z">
              <w:rPr/>
            </w:rPrChange>
          </w:rPr>
          <w:t>. C#</w:t>
        </w:r>
      </w:ins>
      <w:bookmarkEnd w:id="1209"/>
      <w:bookmarkEnd w:id="1210"/>
    </w:p>
    <w:p w14:paraId="68FE208D" w14:textId="5AB5B928" w:rsidR="00A26B61" w:rsidRPr="00F3353E" w:rsidDel="00884A0A" w:rsidRDefault="00A26B61">
      <w:pPr>
        <w:jc w:val="center"/>
        <w:rPr>
          <w:ins w:id="1221" w:author="LE THACH" w:date="2023-03-25T15:16:00Z"/>
          <w:del w:id="1222" w:author="Dong Trieu" w:date="2023-04-03T23:26:00Z"/>
          <w:i/>
          <w:iCs/>
          <w:rPrChange w:id="1223" w:author="Trung Nguyễn" w:date="2023-04-03T20:22:00Z">
            <w:rPr>
              <w:ins w:id="1224" w:author="LE THACH" w:date="2023-03-25T15:16:00Z"/>
              <w:del w:id="1225" w:author="Dong Trieu" w:date="2023-04-03T23:26:00Z"/>
            </w:rPr>
          </w:rPrChange>
        </w:rPr>
        <w:pPrChange w:id="1226" w:author="Trung Nguyễn" w:date="2023-04-03T20:21:00Z">
          <w:pPr>
            <w:ind w:left="360"/>
          </w:pPr>
        </w:pPrChange>
      </w:pPr>
      <w:ins w:id="1227" w:author="Trung Nguyễn" w:date="2023-04-03T20:21:00Z">
        <w:del w:id="1228" w:author="Dong Trieu" w:date="2023-04-03T23:26:00Z">
          <w:r w:rsidRPr="00F3353E" w:rsidDel="00884A0A">
            <w:rPr>
              <w:i/>
              <w:iCs/>
              <w:rPrChange w:id="1229" w:author="Trung Nguyễn" w:date="2023-04-03T20:22:00Z">
                <w:rPr/>
              </w:rPrChange>
            </w:rPr>
            <w:delText>Ảnh 1: Ngôn ngữ c#</w:delText>
          </w:r>
        </w:del>
      </w:ins>
    </w:p>
    <w:p w14:paraId="71BF7A1D" w14:textId="2A362015" w:rsidR="00B628FB" w:rsidDel="00595B9E" w:rsidRDefault="00B628FB">
      <w:pPr>
        <w:ind w:left="360"/>
        <w:rPr>
          <w:del w:id="1230" w:author="LE THACH" w:date="2023-03-25T15:17:00Z"/>
        </w:rPr>
      </w:pPr>
      <w:ins w:id="1231" w:author="LE THACH" w:date="2023-03-25T15:16:00Z">
        <w:r>
          <w:t xml:space="preserve">C#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đa</w:t>
        </w:r>
        <w:proofErr w:type="spellEnd"/>
        <w:r>
          <w:t xml:space="preserve"> </w:t>
        </w:r>
        <w:proofErr w:type="spellStart"/>
        <w:r>
          <w:t>năng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C# </w:t>
        </w:r>
        <w:proofErr w:type="spellStart"/>
        <w:r>
          <w:t>là</w:t>
        </w:r>
        <w:proofErr w:type="spellEnd"/>
        <w:r>
          <w:t xml:space="preserve"> </w:t>
        </w:r>
        <w:proofErr w:type="spellStart"/>
        <w:r>
          <w:t>phần</w:t>
        </w:r>
        <w:proofErr w:type="spellEnd"/>
        <w:r>
          <w:t xml:space="preserve"> </w:t>
        </w:r>
        <w:proofErr w:type="spellStart"/>
        <w:r>
          <w:t>khởi</w:t>
        </w:r>
        <w:proofErr w:type="spellEnd"/>
        <w:r>
          <w:t xml:space="preserve"> </w:t>
        </w:r>
        <w:proofErr w:type="spellStart"/>
        <w:r>
          <w:t>đầu</w:t>
        </w:r>
        <w:proofErr w:type="spellEnd"/>
        <w:r>
          <w:t xml:space="preserve"> </w:t>
        </w:r>
        <w:proofErr w:type="spellStart"/>
        <w:r>
          <w:t>cho</w:t>
        </w:r>
        <w:proofErr w:type="spellEnd"/>
        <w:r>
          <w:t xml:space="preserve"> </w:t>
        </w:r>
        <w:proofErr w:type="spellStart"/>
        <w:r>
          <w:t>kế</w:t>
        </w:r>
        <w:proofErr w:type="spellEnd"/>
        <w:r>
          <w:t xml:space="preserve"> </w:t>
        </w:r>
        <w:proofErr w:type="spellStart"/>
        <w:r>
          <w:t>hoạch</w:t>
        </w:r>
        <w:proofErr w:type="spellEnd"/>
        <w:r>
          <w:t xml:space="preserve"> .NET </w:t>
        </w:r>
        <w:proofErr w:type="spellStart"/>
        <w:r>
          <w:t>của</w:t>
        </w:r>
        <w:proofErr w:type="spellEnd"/>
        <w:r>
          <w:t xml:space="preserve"> </w:t>
        </w:r>
        <w:proofErr w:type="spellStart"/>
        <w:r>
          <w:t>họ</w:t>
        </w:r>
        <w:proofErr w:type="spellEnd"/>
        <w:r>
          <w:t xml:space="preserve">. </w:t>
        </w:r>
        <w:proofErr w:type="spellStart"/>
        <w:r>
          <w:t>Tên</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bao </w:t>
        </w:r>
        <w:proofErr w:type="spellStart"/>
        <w:r>
          <w:t>gồm</w:t>
        </w:r>
        <w:proofErr w:type="spellEnd"/>
        <w:r>
          <w:t xml:space="preserve"> </w:t>
        </w:r>
        <w:proofErr w:type="spellStart"/>
        <w:r>
          <w:t>ký</w:t>
        </w:r>
        <w:proofErr w:type="spellEnd"/>
        <w:r>
          <w:t xml:space="preserve"> </w:t>
        </w:r>
        <w:proofErr w:type="spellStart"/>
        <w:r>
          <w:t>tự</w:t>
        </w:r>
        <w:proofErr w:type="spellEnd"/>
        <w:r>
          <w:t xml:space="preserve"> </w:t>
        </w:r>
        <w:proofErr w:type="spellStart"/>
        <w:r>
          <w:t>thăng</w:t>
        </w:r>
        <w:proofErr w:type="spellEnd"/>
        <w:r>
          <w:t xml:space="preserve"> </w:t>
        </w:r>
        <w:proofErr w:type="spellStart"/>
        <w:r>
          <w:t>theo</w:t>
        </w:r>
        <w:proofErr w:type="spellEnd"/>
        <w:r>
          <w:t xml:space="preserve"> Microsoft </w:t>
        </w:r>
        <w:proofErr w:type="spellStart"/>
        <w:r>
          <w:t>nhưng</w:t>
        </w:r>
        <w:proofErr w:type="spellEnd"/>
        <w:r>
          <w:t xml:space="preserve"> </w:t>
        </w:r>
        <w:proofErr w:type="spellStart"/>
        <w:r>
          <w:t>theo</w:t>
        </w:r>
        <w:proofErr w:type="spellEnd"/>
        <w:r>
          <w:t xml:space="preserve"> ECMA </w:t>
        </w:r>
        <w:proofErr w:type="spellStart"/>
        <w:r>
          <w:t>là</w:t>
        </w:r>
        <w:proofErr w:type="spellEnd"/>
        <w:r>
          <w:t xml:space="preserve"> C#, </w:t>
        </w:r>
        <w:proofErr w:type="spellStart"/>
        <w:r>
          <w:t>chỉ</w:t>
        </w:r>
        <w:proofErr w:type="spellEnd"/>
        <w:r>
          <w:t xml:space="preserve"> bao </w:t>
        </w:r>
        <w:proofErr w:type="spellStart"/>
        <w:r>
          <w:t>gồm</w:t>
        </w:r>
        <w:proofErr w:type="spellEnd"/>
        <w:r>
          <w:t xml:space="preserve"> </w:t>
        </w:r>
        <w:proofErr w:type="spellStart"/>
        <w:r>
          <w:t>dấu</w:t>
        </w:r>
        <w:proofErr w:type="spellEnd"/>
        <w:r>
          <w:t xml:space="preserve"> </w:t>
        </w:r>
        <w:proofErr w:type="spellStart"/>
        <w:r>
          <w:t>số</w:t>
        </w:r>
        <w:proofErr w:type="spellEnd"/>
        <w:r>
          <w:t xml:space="preserve"> </w:t>
        </w:r>
        <w:proofErr w:type="spellStart"/>
        <w:r>
          <w:t>thường</w:t>
        </w:r>
        <w:proofErr w:type="spellEnd"/>
        <w:r>
          <w:t xml:space="preserve">. Microsoft </w:t>
        </w:r>
        <w:proofErr w:type="spellStart"/>
        <w:r>
          <w:t>phát</w:t>
        </w:r>
        <w:proofErr w:type="spellEnd"/>
        <w:r>
          <w:t xml:space="preserve"> </w:t>
        </w:r>
        <w:proofErr w:type="spellStart"/>
        <w:r>
          <w:t>triển</w:t>
        </w:r>
        <w:proofErr w:type="spellEnd"/>
        <w:r>
          <w:t xml:space="preserve"> C# </w:t>
        </w:r>
        <w:proofErr w:type="spellStart"/>
        <w:r>
          <w:t>dựa</w:t>
        </w:r>
        <w:proofErr w:type="spellEnd"/>
        <w:r>
          <w:t xml:space="preserve"> </w:t>
        </w:r>
        <w:proofErr w:type="spellStart"/>
        <w:r>
          <w:t>trên</w:t>
        </w:r>
        <w:proofErr w:type="spellEnd"/>
        <w:r>
          <w:t xml:space="preserve"> C++ </w:t>
        </w:r>
        <w:proofErr w:type="spellStart"/>
        <w:r>
          <w:t>và</w:t>
        </w:r>
        <w:proofErr w:type="spellEnd"/>
        <w:r>
          <w:t xml:space="preserve"> Java.</w:t>
        </w:r>
      </w:ins>
    </w:p>
    <w:p w14:paraId="797996EC" w14:textId="489FDF02" w:rsidR="00595B9E" w:rsidRDefault="00595B9E">
      <w:pPr>
        <w:ind w:left="360"/>
        <w:rPr>
          <w:ins w:id="1232" w:author="Dong Trieu" w:date="2023-04-03T23:22:00Z"/>
        </w:rPr>
      </w:pPr>
    </w:p>
    <w:p w14:paraId="383B328F" w14:textId="60254904" w:rsidR="00595B9E" w:rsidRDefault="00595B9E">
      <w:pPr>
        <w:ind w:left="360"/>
        <w:rPr>
          <w:ins w:id="1233" w:author="Dong Trieu" w:date="2023-04-03T23:22:00Z"/>
        </w:rPr>
      </w:pPr>
    </w:p>
    <w:p w14:paraId="78ADB5B3" w14:textId="2E76514F" w:rsidR="00F67288" w:rsidRPr="00FC14F1" w:rsidRDefault="00884A0A">
      <w:pPr>
        <w:ind w:left="360"/>
        <w:rPr>
          <w:b/>
          <w:bCs/>
          <w:rPrChange w:id="1234" w:author="Dong Trieu" w:date="2023-04-03T23:24:00Z">
            <w:rPr/>
          </w:rPrChange>
        </w:rPr>
        <w:pPrChange w:id="1235" w:author="Dong Trieu" w:date="2023-04-03T23:24:00Z">
          <w:pPr/>
        </w:pPrChange>
      </w:pPr>
      <w:ins w:id="1236" w:author="Dong Trieu" w:date="2023-04-03T23:27:00Z">
        <w:r>
          <w:rPr>
            <w:noProof/>
          </w:rPr>
          <mc:AlternateContent>
            <mc:Choice Requires="wps">
              <w:drawing>
                <wp:anchor distT="0" distB="0" distL="114300" distR="114300" simplePos="0" relativeHeight="251714560" behindDoc="0" locked="0" layoutInCell="1" allowOverlap="1" wp14:anchorId="0C1A21AA" wp14:editId="565737A8">
                  <wp:simplePos x="0" y="0"/>
                  <wp:positionH relativeFrom="column">
                    <wp:posOffset>1374775</wp:posOffset>
                  </wp:positionH>
                  <wp:positionV relativeFrom="paragraph">
                    <wp:posOffset>2070735</wp:posOffset>
                  </wp:positionV>
                  <wp:extent cx="271272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2712720" cy="635"/>
                          </a:xfrm>
                          <a:prstGeom prst="rect">
                            <a:avLst/>
                          </a:prstGeom>
                          <a:solidFill>
                            <a:prstClr val="white"/>
                          </a:solidFill>
                          <a:ln>
                            <a:noFill/>
                          </a:ln>
                        </wps:spPr>
                        <wps:txbx>
                          <w:txbxContent>
                            <w:p w14:paraId="7D285596" w14:textId="4CF5AAF7" w:rsidR="00884A0A" w:rsidRPr="00884A0A" w:rsidRDefault="00884A0A">
                              <w:pPr>
                                <w:pStyle w:val="TOC9"/>
                                <w:rPr>
                                  <w:noProof/>
                                  <w:rPrChange w:id="1237" w:author="Dong Trieu" w:date="2023-04-03T23:27:00Z">
                                    <w:rPr>
                                      <w:noProof/>
                                    </w:rPr>
                                  </w:rPrChange>
                                </w:rPr>
                                <w:pPrChange w:id="1238" w:author="Dong Trieu" w:date="2023-04-03T23:31:00Z">
                                  <w:pPr>
                                    <w:ind w:left="360"/>
                                  </w:pPr>
                                </w:pPrChange>
                              </w:pPr>
                              <w:bookmarkStart w:id="1239" w:name="_Toc131456915"/>
                              <w:bookmarkStart w:id="1240" w:name="_Toc131458034"/>
                              <w:proofErr w:type="spellStart"/>
                              <w:ins w:id="1241" w:author="Dong Trieu" w:date="2023-04-03T23:27:00Z">
                                <w:r w:rsidRPr="003058C7">
                                  <w:t>Hình</w:t>
                                </w:r>
                                <w:proofErr w:type="spellEnd"/>
                                <w:r w:rsidRPr="003058C7">
                                  <w:t xml:space="preserve"> </w:t>
                                </w:r>
                                <w:r w:rsidRPr="00884A0A">
                                  <w:rPr>
                                    <w:rPrChange w:id="1242" w:author="Dong Trieu" w:date="2023-04-03T23:27:00Z">
                                      <w:rPr/>
                                    </w:rPrChange>
                                  </w:rPr>
                                  <w:fldChar w:fldCharType="begin"/>
                                </w:r>
                                <w:r w:rsidRPr="00884A0A">
                                  <w:rPr>
                                    <w:rPrChange w:id="1243" w:author="Dong Trieu" w:date="2023-04-03T23:27:00Z">
                                      <w:rPr/>
                                    </w:rPrChange>
                                  </w:rPr>
                                  <w:instrText xml:space="preserve"> SEQ Hình \* ARABIC </w:instrText>
                                </w:r>
                              </w:ins>
                              <w:r w:rsidRPr="00884A0A">
                                <w:rPr>
                                  <w:rPrChange w:id="1244" w:author="Dong Trieu" w:date="2023-04-03T23:27:00Z">
                                    <w:rPr/>
                                  </w:rPrChange>
                                </w:rPr>
                                <w:fldChar w:fldCharType="separate"/>
                              </w:r>
                              <w:ins w:id="1245" w:author="Dong Trieu" w:date="2023-04-04T10:40:00Z">
                                <w:r w:rsidR="00D63581">
                                  <w:rPr>
                                    <w:noProof/>
                                  </w:rPr>
                                  <w:t>2</w:t>
                                </w:r>
                              </w:ins>
                              <w:ins w:id="1246" w:author="Dong Trieu" w:date="2023-04-03T23:27:00Z">
                                <w:r w:rsidRPr="00884A0A">
                                  <w:rPr>
                                    <w:rPrChange w:id="1247" w:author="Dong Trieu" w:date="2023-04-03T23:27:00Z">
                                      <w:rPr/>
                                    </w:rPrChange>
                                  </w:rPr>
                                  <w:fldChar w:fldCharType="end"/>
                                </w:r>
                                <w:r w:rsidRPr="00884A0A">
                                  <w:rPr>
                                    <w:rPrChange w:id="1248" w:author="Dong Trieu" w:date="2023-04-03T23:27:00Z">
                                      <w:rPr/>
                                    </w:rPrChange>
                                  </w:rPr>
                                  <w:t>. ASP.NET MVC</w:t>
                                </w:r>
                              </w:ins>
                              <w:bookmarkEnd w:id="1239"/>
                              <w:bookmarkEnd w:id="1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1A21AA" id="_x0000_t202" coordsize="21600,21600" o:spt="202" path="m,l,21600r21600,l21600,xe">
                  <v:stroke joinstyle="miter"/>
                  <v:path gradientshapeok="t" o:connecttype="rect"/>
                </v:shapetype>
                <v:shape id="Text Box 49" o:spid="_x0000_s1026" type="#_x0000_t202" style="position:absolute;left:0;text-align:left;margin-left:108.25pt;margin-top:163.05pt;width:21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" stroked="f">
                  <v:textbox style="mso-fit-shape-to-text:t" inset="0,0,0,0">
                    <w:txbxContent>
                      <w:p w14:paraId="7D285596" w14:textId="4CF5AAF7" w:rsidR="00884A0A" w:rsidRPr="00884A0A" w:rsidRDefault="00884A0A">
                        <w:pPr>
                          <w:pStyle w:val="TOC9"/>
                          <w:rPr>
                            <w:noProof/>
                            <w:rPrChange w:id="1249" w:author="Dong Trieu" w:date="2023-04-03T23:27:00Z">
                              <w:rPr>
                                <w:noProof/>
                              </w:rPr>
                            </w:rPrChange>
                          </w:rPr>
                          <w:pPrChange w:id="1250" w:author="Dong Trieu" w:date="2023-04-03T23:31:00Z">
                            <w:pPr>
                              <w:ind w:left="360"/>
                            </w:pPr>
                          </w:pPrChange>
                        </w:pPr>
                        <w:bookmarkStart w:id="1251" w:name="_Toc131456915"/>
                        <w:bookmarkStart w:id="1252" w:name="_Toc131458034"/>
                        <w:proofErr w:type="spellStart"/>
                        <w:ins w:id="1253" w:author="Dong Trieu" w:date="2023-04-03T23:27:00Z">
                          <w:r w:rsidRPr="003058C7">
                            <w:t>Hình</w:t>
                          </w:r>
                          <w:proofErr w:type="spellEnd"/>
                          <w:r w:rsidRPr="003058C7">
                            <w:t xml:space="preserve"> </w:t>
                          </w:r>
                          <w:r w:rsidRPr="00884A0A">
                            <w:rPr>
                              <w:rPrChange w:id="1254" w:author="Dong Trieu" w:date="2023-04-03T23:27:00Z">
                                <w:rPr/>
                              </w:rPrChange>
                            </w:rPr>
                            <w:fldChar w:fldCharType="begin"/>
                          </w:r>
                          <w:r w:rsidRPr="00884A0A">
                            <w:rPr>
                              <w:rPrChange w:id="1255" w:author="Dong Trieu" w:date="2023-04-03T23:27:00Z">
                                <w:rPr/>
                              </w:rPrChange>
                            </w:rPr>
                            <w:instrText xml:space="preserve"> SEQ Hình \* ARABIC </w:instrText>
                          </w:r>
                        </w:ins>
                        <w:r w:rsidRPr="00884A0A">
                          <w:rPr>
                            <w:rPrChange w:id="1256" w:author="Dong Trieu" w:date="2023-04-03T23:27:00Z">
                              <w:rPr/>
                            </w:rPrChange>
                          </w:rPr>
                          <w:fldChar w:fldCharType="separate"/>
                        </w:r>
                        <w:ins w:id="1257" w:author="Dong Trieu" w:date="2023-04-04T10:40:00Z">
                          <w:r w:rsidR="00D63581">
                            <w:rPr>
                              <w:noProof/>
                            </w:rPr>
                            <w:t>2</w:t>
                          </w:r>
                        </w:ins>
                        <w:ins w:id="1258" w:author="Dong Trieu" w:date="2023-04-03T23:27:00Z">
                          <w:r w:rsidRPr="00884A0A">
                            <w:rPr>
                              <w:rPrChange w:id="1259" w:author="Dong Trieu" w:date="2023-04-03T23:27:00Z">
                                <w:rPr/>
                              </w:rPrChange>
                            </w:rPr>
                            <w:fldChar w:fldCharType="end"/>
                          </w:r>
                          <w:r w:rsidRPr="00884A0A">
                            <w:rPr>
                              <w:rPrChange w:id="1260" w:author="Dong Trieu" w:date="2023-04-03T23:27:00Z">
                                <w:rPr/>
                              </w:rPrChange>
                            </w:rPr>
                            <w:t>. ASP.NET MVC</w:t>
                          </w:r>
                        </w:ins>
                        <w:bookmarkEnd w:id="1251"/>
                        <w:bookmarkEnd w:id="1252"/>
                      </w:p>
                    </w:txbxContent>
                  </v:textbox>
                  <w10:wrap type="topAndBottom"/>
                </v:shape>
              </w:pict>
            </mc:Fallback>
          </mc:AlternateContent>
        </w:r>
      </w:ins>
      <w:ins w:id="1261" w:author="Dong Trieu" w:date="2023-04-03T23:22:00Z">
        <w:r w:rsidR="00595B9E">
          <w:rPr>
            <w:noProof/>
          </w:rPr>
          <w:drawing>
            <wp:anchor distT="0" distB="0" distL="114300" distR="114300" simplePos="0" relativeHeight="251712512" behindDoc="0" locked="0" layoutInCell="1" allowOverlap="1" wp14:anchorId="568B75B9" wp14:editId="606CA7D7">
              <wp:simplePos x="0" y="0"/>
              <wp:positionH relativeFrom="column">
                <wp:posOffset>1374775</wp:posOffset>
              </wp:positionH>
              <wp:positionV relativeFrom="paragraph">
                <wp:posOffset>329565</wp:posOffset>
              </wp:positionV>
              <wp:extent cx="2712720" cy="16840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2720" cy="1684020"/>
                      </a:xfrm>
                      <a:prstGeom prst="rect">
                        <a:avLst/>
                      </a:prstGeom>
                      <a:noFill/>
                      <a:ln>
                        <a:noFill/>
                      </a:ln>
                    </pic:spPr>
                  </pic:pic>
                </a:graphicData>
              </a:graphic>
            </wp:anchor>
          </w:drawing>
        </w:r>
        <w:r w:rsidR="00595B9E">
          <w:rPr>
            <w:b/>
            <w:bCs/>
          </w:rPr>
          <w:t>ASP.NET</w:t>
        </w:r>
      </w:ins>
    </w:p>
    <w:p w14:paraId="5648598C" w14:textId="16D564BD" w:rsidR="00595B9E" w:rsidRDefault="00595B9E">
      <w:pPr>
        <w:spacing w:after="160" w:line="259" w:lineRule="auto"/>
        <w:rPr>
          <w:ins w:id="1262" w:author="Dong Trieu" w:date="2023-04-03T23:23:00Z"/>
          <w:rFonts w:eastAsiaTheme="majorEastAsia" w:cstheme="majorBidi"/>
          <w:b/>
          <w:sz w:val="28"/>
          <w:szCs w:val="32"/>
        </w:rPr>
        <w:pPrChange w:id="1263" w:author="Dong Trieu" w:date="2023-04-03T23:23:00Z">
          <w:pPr>
            <w:spacing w:after="160" w:line="259" w:lineRule="auto"/>
            <w:jc w:val="left"/>
          </w:pPr>
        </w:pPrChange>
      </w:pPr>
      <w:ins w:id="1264" w:author="Dong Trieu" w:date="2023-04-03T23:23:00Z">
        <w:r w:rsidRPr="00595B9E">
          <w:t xml:space="preserve">ASP.NET </w:t>
        </w:r>
        <w:proofErr w:type="spellStart"/>
        <w:r w:rsidRPr="00595B9E">
          <w:t>là</w:t>
        </w:r>
        <w:proofErr w:type="spellEnd"/>
        <w:r w:rsidRPr="00595B9E">
          <w:t xml:space="preserve"> </w:t>
        </w:r>
        <w:proofErr w:type="spellStart"/>
        <w:r w:rsidRPr="00595B9E">
          <w:t>một</w:t>
        </w:r>
        <w:proofErr w:type="spellEnd"/>
        <w:r w:rsidRPr="00595B9E">
          <w:t xml:space="preserve"> framework </w:t>
        </w:r>
        <w:proofErr w:type="spellStart"/>
        <w:r w:rsidRPr="00595B9E">
          <w:t>phát</w:t>
        </w:r>
        <w:proofErr w:type="spellEnd"/>
        <w:r w:rsidRPr="00595B9E">
          <w:t xml:space="preserve"> </w:t>
        </w:r>
        <w:proofErr w:type="spellStart"/>
        <w:r w:rsidRPr="00595B9E">
          <w:t>triển</w:t>
        </w:r>
        <w:proofErr w:type="spellEnd"/>
        <w:r w:rsidRPr="00595B9E">
          <w:t xml:space="preserve"> web </w:t>
        </w:r>
        <w:proofErr w:type="spellStart"/>
        <w:r w:rsidRPr="00595B9E">
          <w:t>được</w:t>
        </w:r>
        <w:proofErr w:type="spellEnd"/>
        <w:r w:rsidRPr="00595B9E">
          <w:t xml:space="preserve"> </w:t>
        </w:r>
        <w:proofErr w:type="spellStart"/>
        <w:r w:rsidRPr="00595B9E">
          <w:t>phát</w:t>
        </w:r>
        <w:proofErr w:type="spellEnd"/>
        <w:r w:rsidRPr="00595B9E">
          <w:t xml:space="preserve"> </w:t>
        </w:r>
        <w:proofErr w:type="spellStart"/>
        <w:r w:rsidRPr="00595B9E">
          <w:t>triển</w:t>
        </w:r>
        <w:proofErr w:type="spellEnd"/>
        <w:r w:rsidRPr="00595B9E">
          <w:t xml:space="preserve"> </w:t>
        </w:r>
        <w:proofErr w:type="spellStart"/>
        <w:r w:rsidRPr="00595B9E">
          <w:t>bởi</w:t>
        </w:r>
        <w:proofErr w:type="spellEnd"/>
        <w:r w:rsidRPr="00595B9E">
          <w:t xml:space="preserve"> Microsoft, </w:t>
        </w:r>
        <w:proofErr w:type="spellStart"/>
        <w:r w:rsidRPr="00595B9E">
          <w:t>được</w:t>
        </w:r>
        <w:proofErr w:type="spellEnd"/>
        <w:r w:rsidRPr="00595B9E">
          <w:t xml:space="preserve"> </w:t>
        </w:r>
        <w:proofErr w:type="spellStart"/>
        <w:r w:rsidRPr="00595B9E">
          <w:t>sử</w:t>
        </w:r>
        <w:proofErr w:type="spellEnd"/>
        <w:r w:rsidRPr="00595B9E">
          <w:t xml:space="preserve"> </w:t>
        </w:r>
        <w:proofErr w:type="spellStart"/>
        <w:r w:rsidRPr="00595B9E">
          <w:t>dụng</w:t>
        </w:r>
        <w:proofErr w:type="spellEnd"/>
        <w:r w:rsidRPr="00595B9E">
          <w:t xml:space="preserve"> </w:t>
        </w:r>
        <w:proofErr w:type="spellStart"/>
        <w:r w:rsidRPr="00595B9E">
          <w:t>để</w:t>
        </w:r>
        <w:proofErr w:type="spellEnd"/>
        <w:r w:rsidRPr="00595B9E">
          <w:t xml:space="preserve"> </w:t>
        </w:r>
        <w:proofErr w:type="spellStart"/>
        <w:r w:rsidRPr="00595B9E">
          <w:t>xây</w:t>
        </w:r>
        <w:proofErr w:type="spellEnd"/>
        <w:r w:rsidRPr="00595B9E">
          <w:t xml:space="preserve"> </w:t>
        </w:r>
        <w:proofErr w:type="spellStart"/>
        <w:r w:rsidRPr="00595B9E">
          <w:t>dựng</w:t>
        </w:r>
        <w:proofErr w:type="spellEnd"/>
        <w:r w:rsidRPr="00595B9E">
          <w:t xml:space="preserve"> </w:t>
        </w:r>
        <w:proofErr w:type="spellStart"/>
        <w:r w:rsidRPr="00595B9E">
          <w:t>các</w:t>
        </w:r>
        <w:proofErr w:type="spellEnd"/>
        <w:r w:rsidRPr="00595B9E">
          <w:t xml:space="preserve"> </w:t>
        </w:r>
        <w:proofErr w:type="spellStart"/>
        <w:r w:rsidRPr="00595B9E">
          <w:t>ứng</w:t>
        </w:r>
        <w:proofErr w:type="spellEnd"/>
        <w:r w:rsidRPr="00595B9E">
          <w:t xml:space="preserve"> </w:t>
        </w:r>
        <w:proofErr w:type="spellStart"/>
        <w:r w:rsidRPr="00595B9E">
          <w:t>dụng</w:t>
        </w:r>
        <w:proofErr w:type="spellEnd"/>
        <w:r w:rsidRPr="00595B9E">
          <w:t xml:space="preserve"> web </w:t>
        </w:r>
        <w:proofErr w:type="spellStart"/>
        <w:r w:rsidRPr="00595B9E">
          <w:t>và</w:t>
        </w:r>
        <w:proofErr w:type="spellEnd"/>
        <w:r w:rsidRPr="00595B9E">
          <w:t xml:space="preserve"> </w:t>
        </w:r>
        <w:proofErr w:type="spellStart"/>
        <w:r w:rsidRPr="00595B9E">
          <w:t>trang</w:t>
        </w:r>
        <w:proofErr w:type="spellEnd"/>
        <w:r w:rsidRPr="00595B9E">
          <w:t xml:space="preserve"> web </w:t>
        </w:r>
        <w:proofErr w:type="spellStart"/>
        <w:r w:rsidRPr="00595B9E">
          <w:t>tương</w:t>
        </w:r>
        <w:proofErr w:type="spellEnd"/>
        <w:r w:rsidRPr="00595B9E">
          <w:t xml:space="preserve"> </w:t>
        </w:r>
        <w:proofErr w:type="spellStart"/>
        <w:r w:rsidRPr="00595B9E">
          <w:t>tác</w:t>
        </w:r>
        <w:proofErr w:type="spellEnd"/>
        <w:r w:rsidRPr="00595B9E">
          <w:t xml:space="preserve">. </w:t>
        </w:r>
        <w:proofErr w:type="spellStart"/>
        <w:r w:rsidRPr="00595B9E">
          <w:t>Nó</w:t>
        </w:r>
        <w:proofErr w:type="spellEnd"/>
        <w:r w:rsidRPr="00595B9E">
          <w:t xml:space="preserve"> </w:t>
        </w:r>
        <w:proofErr w:type="spellStart"/>
        <w:r w:rsidRPr="00595B9E">
          <w:t>được</w:t>
        </w:r>
        <w:proofErr w:type="spellEnd"/>
        <w:r w:rsidRPr="00595B9E">
          <w:t xml:space="preserve"> </w:t>
        </w:r>
        <w:proofErr w:type="spellStart"/>
        <w:r w:rsidRPr="00595B9E">
          <w:t>viết</w:t>
        </w:r>
        <w:proofErr w:type="spellEnd"/>
        <w:r w:rsidRPr="00595B9E">
          <w:t xml:space="preserve"> </w:t>
        </w:r>
        <w:proofErr w:type="spellStart"/>
        <w:r w:rsidRPr="00595B9E">
          <w:t>bằng</w:t>
        </w:r>
        <w:proofErr w:type="spellEnd"/>
        <w:r w:rsidRPr="00595B9E">
          <w:t xml:space="preserve"> </w:t>
        </w:r>
        <w:proofErr w:type="spellStart"/>
        <w:r w:rsidRPr="00595B9E">
          <w:t>ngôn</w:t>
        </w:r>
        <w:proofErr w:type="spellEnd"/>
        <w:r w:rsidRPr="00595B9E">
          <w:t xml:space="preserve"> </w:t>
        </w:r>
        <w:proofErr w:type="spellStart"/>
        <w:r w:rsidRPr="00595B9E">
          <w:t>ngữ</w:t>
        </w:r>
        <w:proofErr w:type="spellEnd"/>
        <w:r w:rsidRPr="00595B9E">
          <w:t xml:space="preserve"> </w:t>
        </w:r>
        <w:proofErr w:type="spellStart"/>
        <w:r w:rsidRPr="00595B9E">
          <w:t>lập</w:t>
        </w:r>
        <w:proofErr w:type="spellEnd"/>
        <w:r w:rsidRPr="00595B9E">
          <w:t xml:space="preserve"> </w:t>
        </w:r>
        <w:proofErr w:type="spellStart"/>
        <w:r w:rsidRPr="00595B9E">
          <w:t>trình</w:t>
        </w:r>
        <w:proofErr w:type="spellEnd"/>
        <w:r w:rsidRPr="00595B9E">
          <w:t xml:space="preserve"> C# </w:t>
        </w:r>
        <w:proofErr w:type="spellStart"/>
        <w:r w:rsidRPr="00595B9E">
          <w:t>và</w:t>
        </w:r>
        <w:proofErr w:type="spellEnd"/>
        <w:r w:rsidRPr="00595B9E">
          <w:t xml:space="preserve"> </w:t>
        </w:r>
        <w:proofErr w:type="spellStart"/>
        <w:r w:rsidRPr="00595B9E">
          <w:t>chạy</w:t>
        </w:r>
        <w:proofErr w:type="spellEnd"/>
        <w:r w:rsidRPr="00595B9E">
          <w:t xml:space="preserve"> </w:t>
        </w:r>
        <w:proofErr w:type="spellStart"/>
        <w:r w:rsidRPr="00595B9E">
          <w:t>trên</w:t>
        </w:r>
        <w:proofErr w:type="spellEnd"/>
        <w:r w:rsidRPr="00595B9E">
          <w:t xml:space="preserve"> </w:t>
        </w:r>
        <w:proofErr w:type="spellStart"/>
        <w:r w:rsidRPr="00595B9E">
          <w:t>nền</w:t>
        </w:r>
        <w:proofErr w:type="spellEnd"/>
        <w:r w:rsidRPr="00595B9E">
          <w:t xml:space="preserve"> </w:t>
        </w:r>
        <w:proofErr w:type="spellStart"/>
        <w:r w:rsidRPr="00595B9E">
          <w:t>tảng</w:t>
        </w:r>
        <w:proofErr w:type="spellEnd"/>
        <w:r w:rsidRPr="00595B9E">
          <w:t xml:space="preserve"> .NET Framework. ASP.NET </w:t>
        </w:r>
        <w:proofErr w:type="spellStart"/>
        <w:r w:rsidRPr="00595B9E">
          <w:t>cung</w:t>
        </w:r>
        <w:proofErr w:type="spellEnd"/>
        <w:r w:rsidRPr="00595B9E">
          <w:t xml:space="preserve"> </w:t>
        </w:r>
        <w:proofErr w:type="spellStart"/>
        <w:r w:rsidRPr="00595B9E">
          <w:t>cấp</w:t>
        </w:r>
        <w:proofErr w:type="spellEnd"/>
        <w:r w:rsidRPr="00595B9E">
          <w:t xml:space="preserve"> </w:t>
        </w:r>
        <w:proofErr w:type="spellStart"/>
        <w:r w:rsidRPr="00595B9E">
          <w:t>các</w:t>
        </w:r>
        <w:proofErr w:type="spellEnd"/>
        <w:r w:rsidRPr="00595B9E">
          <w:t xml:space="preserve"> </w:t>
        </w:r>
        <w:proofErr w:type="spellStart"/>
        <w:r w:rsidRPr="00595B9E">
          <w:t>tính</w:t>
        </w:r>
        <w:proofErr w:type="spellEnd"/>
        <w:r w:rsidRPr="00595B9E">
          <w:t xml:space="preserve"> </w:t>
        </w:r>
        <w:proofErr w:type="spellStart"/>
        <w:r w:rsidRPr="00595B9E">
          <w:t>năng</w:t>
        </w:r>
        <w:proofErr w:type="spellEnd"/>
        <w:r w:rsidRPr="00595B9E">
          <w:t xml:space="preserve"> </w:t>
        </w:r>
        <w:proofErr w:type="spellStart"/>
        <w:r w:rsidRPr="00595B9E">
          <w:t>cho</w:t>
        </w:r>
        <w:proofErr w:type="spellEnd"/>
        <w:r w:rsidRPr="00595B9E">
          <w:t xml:space="preserve"> </w:t>
        </w:r>
        <w:proofErr w:type="spellStart"/>
        <w:r w:rsidRPr="00595B9E">
          <w:t>phép</w:t>
        </w:r>
        <w:proofErr w:type="spellEnd"/>
        <w:r w:rsidRPr="00595B9E">
          <w:t xml:space="preserve"> </w:t>
        </w:r>
        <w:proofErr w:type="spellStart"/>
        <w:r w:rsidRPr="00595B9E">
          <w:t>lập</w:t>
        </w:r>
        <w:proofErr w:type="spellEnd"/>
        <w:r w:rsidRPr="00595B9E">
          <w:t xml:space="preserve"> </w:t>
        </w:r>
        <w:proofErr w:type="spellStart"/>
        <w:r w:rsidRPr="00595B9E">
          <w:t>trình</w:t>
        </w:r>
        <w:proofErr w:type="spellEnd"/>
        <w:r w:rsidRPr="00595B9E">
          <w:t xml:space="preserve"> </w:t>
        </w:r>
        <w:proofErr w:type="spellStart"/>
        <w:r w:rsidRPr="00595B9E">
          <w:t>viên</w:t>
        </w:r>
        <w:proofErr w:type="spellEnd"/>
        <w:r w:rsidRPr="00595B9E">
          <w:t xml:space="preserve"> </w:t>
        </w:r>
        <w:proofErr w:type="spellStart"/>
        <w:r w:rsidRPr="00595B9E">
          <w:t>tạo</w:t>
        </w:r>
        <w:proofErr w:type="spellEnd"/>
        <w:r w:rsidRPr="00595B9E">
          <w:t xml:space="preserve"> ra </w:t>
        </w:r>
        <w:proofErr w:type="spellStart"/>
        <w:r w:rsidRPr="00595B9E">
          <w:t>các</w:t>
        </w:r>
        <w:proofErr w:type="spellEnd"/>
        <w:r w:rsidRPr="00595B9E">
          <w:t xml:space="preserve"> </w:t>
        </w:r>
        <w:proofErr w:type="spellStart"/>
        <w:r w:rsidRPr="00595B9E">
          <w:t>ứng</w:t>
        </w:r>
        <w:proofErr w:type="spellEnd"/>
        <w:r w:rsidRPr="00595B9E">
          <w:t xml:space="preserve"> </w:t>
        </w:r>
        <w:proofErr w:type="spellStart"/>
        <w:r w:rsidRPr="00595B9E">
          <w:t>dụng</w:t>
        </w:r>
        <w:proofErr w:type="spellEnd"/>
        <w:r w:rsidRPr="00595B9E">
          <w:t xml:space="preserve"> web </w:t>
        </w:r>
        <w:proofErr w:type="spellStart"/>
        <w:r w:rsidRPr="00595B9E">
          <w:t>tương</w:t>
        </w:r>
        <w:proofErr w:type="spellEnd"/>
        <w:r w:rsidRPr="00595B9E">
          <w:t xml:space="preserve"> </w:t>
        </w:r>
        <w:proofErr w:type="spellStart"/>
        <w:r w:rsidRPr="00595B9E">
          <w:t>tác</w:t>
        </w:r>
        <w:proofErr w:type="spellEnd"/>
        <w:r w:rsidRPr="00595B9E">
          <w:t xml:space="preserve"> </w:t>
        </w:r>
        <w:proofErr w:type="spellStart"/>
        <w:r w:rsidRPr="00595B9E">
          <w:t>và</w:t>
        </w:r>
        <w:proofErr w:type="spellEnd"/>
        <w:r w:rsidRPr="00595B9E">
          <w:t xml:space="preserve"> </w:t>
        </w:r>
        <w:proofErr w:type="spellStart"/>
        <w:r w:rsidRPr="00595B9E">
          <w:t>quản</w:t>
        </w:r>
        <w:proofErr w:type="spellEnd"/>
        <w:r w:rsidRPr="00595B9E">
          <w:t xml:space="preserve"> </w:t>
        </w:r>
        <w:proofErr w:type="spellStart"/>
        <w:r w:rsidRPr="00595B9E">
          <w:t>lý</w:t>
        </w:r>
        <w:proofErr w:type="spellEnd"/>
        <w:r w:rsidRPr="00595B9E">
          <w:t xml:space="preserve"> </w:t>
        </w:r>
        <w:proofErr w:type="spellStart"/>
        <w:r w:rsidRPr="00595B9E">
          <w:t>các</w:t>
        </w:r>
        <w:proofErr w:type="spellEnd"/>
        <w:r w:rsidRPr="00595B9E">
          <w:t xml:space="preserve"> </w:t>
        </w:r>
        <w:proofErr w:type="spellStart"/>
        <w:r w:rsidRPr="00595B9E">
          <w:t>yêu</w:t>
        </w:r>
        <w:proofErr w:type="spellEnd"/>
        <w:r w:rsidRPr="00595B9E">
          <w:t xml:space="preserve"> </w:t>
        </w:r>
        <w:proofErr w:type="spellStart"/>
        <w:r w:rsidRPr="00595B9E">
          <w:t>cầu</w:t>
        </w:r>
        <w:proofErr w:type="spellEnd"/>
        <w:r w:rsidRPr="00595B9E">
          <w:t xml:space="preserve"> </w:t>
        </w:r>
        <w:proofErr w:type="spellStart"/>
        <w:r w:rsidRPr="00595B9E">
          <w:t>truy</w:t>
        </w:r>
        <w:proofErr w:type="spellEnd"/>
        <w:r w:rsidRPr="00595B9E">
          <w:t xml:space="preserve"> </w:t>
        </w:r>
        <w:proofErr w:type="spellStart"/>
        <w:r w:rsidRPr="00595B9E">
          <w:t>cập</w:t>
        </w:r>
        <w:proofErr w:type="spellEnd"/>
        <w:r w:rsidRPr="00595B9E">
          <w:t xml:space="preserve"> </w:t>
        </w:r>
        <w:proofErr w:type="spellStart"/>
        <w:r w:rsidRPr="00595B9E">
          <w:t>trang</w:t>
        </w:r>
        <w:proofErr w:type="spellEnd"/>
        <w:r w:rsidRPr="00595B9E">
          <w:t xml:space="preserve"> web </w:t>
        </w:r>
        <w:proofErr w:type="spellStart"/>
        <w:r w:rsidRPr="00595B9E">
          <w:t>từ</w:t>
        </w:r>
        <w:proofErr w:type="spellEnd"/>
        <w:r w:rsidRPr="00595B9E">
          <w:t xml:space="preserve"> </w:t>
        </w:r>
        <w:proofErr w:type="spellStart"/>
        <w:r w:rsidRPr="00595B9E">
          <w:t>người</w:t>
        </w:r>
        <w:proofErr w:type="spellEnd"/>
        <w:r w:rsidRPr="00595B9E">
          <w:t xml:space="preserve"> </w:t>
        </w:r>
        <w:proofErr w:type="spellStart"/>
        <w:r w:rsidRPr="00595B9E">
          <w:t>dùng</w:t>
        </w:r>
        <w:proofErr w:type="spellEnd"/>
        <w:r w:rsidRPr="00595B9E">
          <w:t xml:space="preserve">. </w:t>
        </w:r>
        <w:proofErr w:type="spellStart"/>
        <w:r w:rsidRPr="00595B9E">
          <w:t>Các</w:t>
        </w:r>
        <w:proofErr w:type="spellEnd"/>
        <w:r w:rsidRPr="00595B9E">
          <w:t xml:space="preserve"> </w:t>
        </w:r>
        <w:proofErr w:type="spellStart"/>
        <w:r w:rsidRPr="00595B9E">
          <w:t>tính</w:t>
        </w:r>
        <w:proofErr w:type="spellEnd"/>
        <w:r w:rsidRPr="00595B9E">
          <w:t xml:space="preserve"> </w:t>
        </w:r>
        <w:proofErr w:type="spellStart"/>
        <w:r w:rsidRPr="00595B9E">
          <w:t>năng</w:t>
        </w:r>
        <w:proofErr w:type="spellEnd"/>
        <w:r w:rsidRPr="00595B9E">
          <w:t xml:space="preserve"> </w:t>
        </w:r>
        <w:proofErr w:type="spellStart"/>
        <w:r w:rsidRPr="00595B9E">
          <w:t>của</w:t>
        </w:r>
        <w:proofErr w:type="spellEnd"/>
        <w:r w:rsidRPr="00595B9E">
          <w:t xml:space="preserve"> ASP.NET bao </w:t>
        </w:r>
        <w:proofErr w:type="spellStart"/>
        <w:r w:rsidRPr="00595B9E">
          <w:t>gồm</w:t>
        </w:r>
        <w:proofErr w:type="spellEnd"/>
        <w:r w:rsidRPr="00595B9E">
          <w:t xml:space="preserve"> </w:t>
        </w:r>
        <w:proofErr w:type="spellStart"/>
        <w:r w:rsidRPr="00595B9E">
          <w:t>cơ</w:t>
        </w:r>
        <w:proofErr w:type="spellEnd"/>
        <w:r w:rsidRPr="00595B9E">
          <w:t xml:space="preserve"> </w:t>
        </w:r>
        <w:proofErr w:type="spellStart"/>
        <w:r w:rsidRPr="00595B9E">
          <w:t>chế</w:t>
        </w:r>
        <w:proofErr w:type="spellEnd"/>
        <w:r w:rsidRPr="00595B9E">
          <w:t xml:space="preserve"> </w:t>
        </w:r>
        <w:proofErr w:type="spellStart"/>
        <w:r w:rsidRPr="00595B9E">
          <w:t>xử</w:t>
        </w:r>
        <w:proofErr w:type="spellEnd"/>
        <w:r w:rsidRPr="00595B9E">
          <w:t xml:space="preserve"> </w:t>
        </w:r>
        <w:proofErr w:type="spellStart"/>
        <w:r w:rsidRPr="00595B9E">
          <w:t>lý</w:t>
        </w:r>
        <w:proofErr w:type="spellEnd"/>
        <w:r w:rsidRPr="00595B9E">
          <w:t xml:space="preserve"> </w:t>
        </w:r>
        <w:proofErr w:type="spellStart"/>
        <w:r w:rsidRPr="00595B9E">
          <w:t>sự</w:t>
        </w:r>
        <w:proofErr w:type="spellEnd"/>
        <w:r w:rsidRPr="00595B9E">
          <w:t xml:space="preserve"> </w:t>
        </w:r>
        <w:proofErr w:type="spellStart"/>
        <w:r w:rsidRPr="00595B9E">
          <w:t>kiện</w:t>
        </w:r>
        <w:proofErr w:type="spellEnd"/>
        <w:r w:rsidRPr="00595B9E">
          <w:t xml:space="preserve"> </w:t>
        </w:r>
        <w:proofErr w:type="spellStart"/>
        <w:r w:rsidRPr="00595B9E">
          <w:t>trên</w:t>
        </w:r>
        <w:proofErr w:type="spellEnd"/>
        <w:r w:rsidRPr="00595B9E">
          <w:t xml:space="preserve"> </w:t>
        </w:r>
        <w:proofErr w:type="spellStart"/>
        <w:r w:rsidRPr="00595B9E">
          <w:t>phía</w:t>
        </w:r>
        <w:proofErr w:type="spellEnd"/>
        <w:r w:rsidRPr="00595B9E">
          <w:t xml:space="preserve"> </w:t>
        </w:r>
        <w:proofErr w:type="spellStart"/>
        <w:r w:rsidRPr="00595B9E">
          <w:t>máy</w:t>
        </w:r>
        <w:proofErr w:type="spellEnd"/>
        <w:r w:rsidRPr="00595B9E">
          <w:t xml:space="preserve"> </w:t>
        </w:r>
        <w:proofErr w:type="spellStart"/>
        <w:r w:rsidRPr="00595B9E">
          <w:t>chủ</w:t>
        </w:r>
        <w:proofErr w:type="spellEnd"/>
        <w:r w:rsidRPr="00595B9E">
          <w:t xml:space="preserve">, </w:t>
        </w:r>
        <w:proofErr w:type="spellStart"/>
        <w:r w:rsidRPr="00595B9E">
          <w:t>quản</w:t>
        </w:r>
        <w:proofErr w:type="spellEnd"/>
        <w:r w:rsidRPr="00595B9E">
          <w:t xml:space="preserve"> </w:t>
        </w:r>
        <w:proofErr w:type="spellStart"/>
        <w:r w:rsidRPr="00595B9E">
          <w:t>lý</w:t>
        </w:r>
        <w:proofErr w:type="spellEnd"/>
        <w:r w:rsidRPr="00595B9E">
          <w:t xml:space="preserve"> </w:t>
        </w:r>
        <w:proofErr w:type="spellStart"/>
        <w:r w:rsidRPr="00595B9E">
          <w:t>trạng</w:t>
        </w:r>
        <w:proofErr w:type="spellEnd"/>
        <w:r w:rsidRPr="00595B9E">
          <w:t xml:space="preserve"> </w:t>
        </w:r>
        <w:proofErr w:type="spellStart"/>
        <w:r w:rsidRPr="00595B9E">
          <w:t>thái</w:t>
        </w:r>
        <w:proofErr w:type="spellEnd"/>
        <w:r w:rsidRPr="00595B9E">
          <w:t xml:space="preserve"> </w:t>
        </w:r>
        <w:proofErr w:type="spellStart"/>
        <w:r w:rsidRPr="00595B9E">
          <w:t>phiên</w:t>
        </w:r>
        <w:proofErr w:type="spellEnd"/>
        <w:r w:rsidRPr="00595B9E">
          <w:t xml:space="preserve"> </w:t>
        </w:r>
        <w:proofErr w:type="spellStart"/>
        <w:r w:rsidRPr="00595B9E">
          <w:t>làm</w:t>
        </w:r>
        <w:proofErr w:type="spellEnd"/>
        <w:r w:rsidRPr="00595B9E">
          <w:t xml:space="preserve"> </w:t>
        </w:r>
        <w:proofErr w:type="spellStart"/>
        <w:r w:rsidRPr="00595B9E">
          <w:t>việc</w:t>
        </w:r>
        <w:proofErr w:type="spellEnd"/>
        <w:r w:rsidRPr="00595B9E">
          <w:t xml:space="preserve"> </w:t>
        </w:r>
        <w:proofErr w:type="spellStart"/>
        <w:r w:rsidRPr="00595B9E">
          <w:t>và</w:t>
        </w:r>
        <w:proofErr w:type="spellEnd"/>
        <w:r w:rsidRPr="00595B9E">
          <w:t xml:space="preserve"> </w:t>
        </w:r>
        <w:proofErr w:type="spellStart"/>
        <w:r w:rsidRPr="00595B9E">
          <w:t>định</w:t>
        </w:r>
        <w:proofErr w:type="spellEnd"/>
        <w:r w:rsidRPr="00595B9E">
          <w:t xml:space="preserve"> </w:t>
        </w:r>
        <w:proofErr w:type="spellStart"/>
        <w:r w:rsidRPr="00595B9E">
          <w:t>tuyến</w:t>
        </w:r>
        <w:proofErr w:type="spellEnd"/>
        <w:r w:rsidRPr="00595B9E">
          <w:t xml:space="preserve"> </w:t>
        </w:r>
        <w:proofErr w:type="spellStart"/>
        <w:r w:rsidRPr="00595B9E">
          <w:t>trang</w:t>
        </w:r>
        <w:proofErr w:type="spellEnd"/>
        <w:r w:rsidRPr="00595B9E">
          <w:t xml:space="preserve">. </w:t>
        </w:r>
        <w:proofErr w:type="spellStart"/>
        <w:r w:rsidRPr="00595B9E">
          <w:t>Nó</w:t>
        </w:r>
        <w:proofErr w:type="spellEnd"/>
        <w:r w:rsidRPr="00595B9E">
          <w:t xml:space="preserve"> </w:t>
        </w:r>
        <w:proofErr w:type="spellStart"/>
        <w:r w:rsidRPr="00595B9E">
          <w:t>cũng</w:t>
        </w:r>
        <w:proofErr w:type="spellEnd"/>
        <w:r w:rsidRPr="00595B9E">
          <w:t xml:space="preserve"> </w:t>
        </w:r>
        <w:proofErr w:type="spellStart"/>
        <w:r w:rsidRPr="00595B9E">
          <w:t>cung</w:t>
        </w:r>
        <w:proofErr w:type="spellEnd"/>
        <w:r w:rsidRPr="00595B9E">
          <w:t xml:space="preserve"> </w:t>
        </w:r>
        <w:proofErr w:type="spellStart"/>
        <w:r w:rsidRPr="00595B9E">
          <w:t>cấp</w:t>
        </w:r>
        <w:proofErr w:type="spellEnd"/>
        <w:r w:rsidRPr="00595B9E">
          <w:t xml:space="preserve"> </w:t>
        </w:r>
        <w:proofErr w:type="spellStart"/>
        <w:r w:rsidRPr="00595B9E">
          <w:t>các</w:t>
        </w:r>
        <w:proofErr w:type="spellEnd"/>
        <w:r w:rsidRPr="00595B9E">
          <w:t xml:space="preserve"> </w:t>
        </w:r>
        <w:proofErr w:type="spellStart"/>
        <w:r w:rsidRPr="00595B9E">
          <w:t>thành</w:t>
        </w:r>
        <w:proofErr w:type="spellEnd"/>
        <w:r w:rsidRPr="00595B9E">
          <w:t xml:space="preserve"> </w:t>
        </w:r>
        <w:proofErr w:type="spellStart"/>
        <w:r w:rsidRPr="00595B9E">
          <w:t>phần</w:t>
        </w:r>
        <w:proofErr w:type="spellEnd"/>
        <w:r w:rsidRPr="00595B9E">
          <w:t xml:space="preserve"> </w:t>
        </w:r>
        <w:proofErr w:type="spellStart"/>
        <w:r w:rsidRPr="00595B9E">
          <w:t>thư</w:t>
        </w:r>
        <w:proofErr w:type="spellEnd"/>
        <w:r w:rsidRPr="00595B9E">
          <w:t xml:space="preserve"> </w:t>
        </w:r>
        <w:proofErr w:type="spellStart"/>
        <w:r w:rsidRPr="00595B9E">
          <w:t>viện</w:t>
        </w:r>
        <w:proofErr w:type="spellEnd"/>
        <w:r w:rsidRPr="00595B9E">
          <w:t xml:space="preserve"> </w:t>
        </w:r>
        <w:proofErr w:type="spellStart"/>
        <w:r w:rsidRPr="00595B9E">
          <w:t>để</w:t>
        </w:r>
        <w:proofErr w:type="spellEnd"/>
        <w:r w:rsidRPr="00595B9E">
          <w:t xml:space="preserve"> </w:t>
        </w:r>
        <w:proofErr w:type="spellStart"/>
        <w:r w:rsidRPr="00595B9E">
          <w:t>truy</w:t>
        </w:r>
        <w:proofErr w:type="spellEnd"/>
        <w:r w:rsidRPr="00595B9E">
          <w:t xml:space="preserve"> </w:t>
        </w:r>
        <w:proofErr w:type="spellStart"/>
        <w:r w:rsidRPr="00595B9E">
          <w:t>cập</w:t>
        </w:r>
        <w:proofErr w:type="spellEnd"/>
        <w:r w:rsidRPr="00595B9E">
          <w:t xml:space="preserve"> </w:t>
        </w:r>
        <w:proofErr w:type="spellStart"/>
        <w:r w:rsidRPr="00595B9E">
          <w:t>vào</w:t>
        </w:r>
        <w:proofErr w:type="spellEnd"/>
        <w:r w:rsidRPr="00595B9E">
          <w:t xml:space="preserve"> </w:t>
        </w:r>
        <w:proofErr w:type="spellStart"/>
        <w:r w:rsidRPr="00595B9E">
          <w:t>các</w:t>
        </w:r>
        <w:proofErr w:type="spellEnd"/>
        <w:r w:rsidRPr="00595B9E">
          <w:t xml:space="preserve"> </w:t>
        </w:r>
        <w:proofErr w:type="spellStart"/>
        <w:r w:rsidRPr="00595B9E">
          <w:t>nguồn</w:t>
        </w:r>
        <w:proofErr w:type="spellEnd"/>
        <w:r w:rsidRPr="00595B9E">
          <w:t xml:space="preserve"> </w:t>
        </w:r>
        <w:proofErr w:type="spellStart"/>
        <w:r w:rsidRPr="00595B9E">
          <w:t>dữ</w:t>
        </w:r>
        <w:proofErr w:type="spellEnd"/>
        <w:r w:rsidRPr="00595B9E">
          <w:t xml:space="preserve"> </w:t>
        </w:r>
        <w:proofErr w:type="spellStart"/>
        <w:r w:rsidRPr="00595B9E">
          <w:t>liệu</w:t>
        </w:r>
        <w:proofErr w:type="spellEnd"/>
        <w:r w:rsidRPr="00595B9E">
          <w:t xml:space="preserve"> </w:t>
        </w:r>
        <w:proofErr w:type="spellStart"/>
        <w:r w:rsidRPr="00595B9E">
          <w:t>khác</w:t>
        </w:r>
        <w:proofErr w:type="spellEnd"/>
        <w:r w:rsidRPr="00595B9E">
          <w:t xml:space="preserve"> </w:t>
        </w:r>
        <w:proofErr w:type="spellStart"/>
        <w:r w:rsidRPr="00595B9E">
          <w:t>nhau</w:t>
        </w:r>
        <w:proofErr w:type="spellEnd"/>
        <w:r w:rsidRPr="00595B9E">
          <w:t xml:space="preserve"> </w:t>
        </w:r>
        <w:proofErr w:type="spellStart"/>
        <w:r w:rsidRPr="00595B9E">
          <w:t>và</w:t>
        </w:r>
        <w:proofErr w:type="spellEnd"/>
        <w:r w:rsidRPr="00595B9E">
          <w:t xml:space="preserve"> </w:t>
        </w:r>
        <w:proofErr w:type="spellStart"/>
        <w:r w:rsidRPr="00595B9E">
          <w:t>xử</w:t>
        </w:r>
        <w:proofErr w:type="spellEnd"/>
        <w:r w:rsidRPr="00595B9E">
          <w:t xml:space="preserve"> </w:t>
        </w:r>
        <w:proofErr w:type="spellStart"/>
        <w:r w:rsidRPr="00595B9E">
          <w:t>lý</w:t>
        </w:r>
        <w:proofErr w:type="spellEnd"/>
        <w:r w:rsidRPr="00595B9E">
          <w:t xml:space="preserve"> </w:t>
        </w:r>
        <w:proofErr w:type="spellStart"/>
        <w:r w:rsidRPr="00595B9E">
          <w:t>các</w:t>
        </w:r>
        <w:proofErr w:type="spellEnd"/>
        <w:r w:rsidRPr="00595B9E">
          <w:t xml:space="preserve"> </w:t>
        </w:r>
        <w:proofErr w:type="spellStart"/>
        <w:r w:rsidRPr="00595B9E">
          <w:t>yêu</w:t>
        </w:r>
        <w:proofErr w:type="spellEnd"/>
        <w:r w:rsidRPr="00595B9E">
          <w:t xml:space="preserve"> </w:t>
        </w:r>
        <w:proofErr w:type="spellStart"/>
        <w:r w:rsidRPr="00595B9E">
          <w:t>cầu</w:t>
        </w:r>
        <w:proofErr w:type="spellEnd"/>
        <w:r w:rsidRPr="00595B9E">
          <w:t xml:space="preserve"> </w:t>
        </w:r>
        <w:proofErr w:type="spellStart"/>
        <w:r w:rsidRPr="00595B9E">
          <w:t>gửi</w:t>
        </w:r>
        <w:proofErr w:type="spellEnd"/>
        <w:r w:rsidRPr="00595B9E">
          <w:t xml:space="preserve"> </w:t>
        </w:r>
        <w:proofErr w:type="spellStart"/>
        <w:r w:rsidRPr="00595B9E">
          <w:t>và</w:t>
        </w:r>
        <w:proofErr w:type="spellEnd"/>
        <w:r w:rsidRPr="00595B9E">
          <w:t xml:space="preserve"> </w:t>
        </w:r>
        <w:proofErr w:type="spellStart"/>
        <w:r w:rsidRPr="00595B9E">
          <w:t>nhận</w:t>
        </w:r>
        <w:proofErr w:type="spellEnd"/>
        <w:r w:rsidRPr="00595B9E">
          <w:t xml:space="preserve"> </w:t>
        </w:r>
        <w:proofErr w:type="spellStart"/>
        <w:r w:rsidRPr="00595B9E">
          <w:t>dữ</w:t>
        </w:r>
        <w:proofErr w:type="spellEnd"/>
        <w:r w:rsidRPr="00595B9E">
          <w:t xml:space="preserve"> </w:t>
        </w:r>
        <w:proofErr w:type="spellStart"/>
        <w:r w:rsidRPr="00595B9E">
          <w:t>liệu</w:t>
        </w:r>
        <w:proofErr w:type="spellEnd"/>
        <w:r w:rsidRPr="00595B9E">
          <w:t xml:space="preserve"> </w:t>
        </w:r>
        <w:proofErr w:type="spellStart"/>
        <w:r w:rsidRPr="00595B9E">
          <w:t>giữa</w:t>
        </w:r>
        <w:proofErr w:type="spellEnd"/>
        <w:r w:rsidRPr="00595B9E">
          <w:t xml:space="preserve"> </w:t>
        </w:r>
        <w:proofErr w:type="spellStart"/>
        <w:r w:rsidRPr="00595B9E">
          <w:t>máy</w:t>
        </w:r>
        <w:proofErr w:type="spellEnd"/>
        <w:r w:rsidRPr="00595B9E">
          <w:t xml:space="preserve"> </w:t>
        </w:r>
        <w:proofErr w:type="spellStart"/>
        <w:r w:rsidRPr="00595B9E">
          <w:t>chủ</w:t>
        </w:r>
        <w:proofErr w:type="spellEnd"/>
        <w:r w:rsidRPr="00595B9E">
          <w:t xml:space="preserve"> </w:t>
        </w:r>
        <w:proofErr w:type="spellStart"/>
        <w:r w:rsidRPr="00595B9E">
          <w:t>và</w:t>
        </w:r>
        <w:proofErr w:type="spellEnd"/>
        <w:r w:rsidRPr="00595B9E">
          <w:t xml:space="preserve"> </w:t>
        </w:r>
        <w:proofErr w:type="spellStart"/>
        <w:r w:rsidRPr="00595B9E">
          <w:t>trình</w:t>
        </w:r>
        <w:proofErr w:type="spellEnd"/>
        <w:r w:rsidRPr="00595B9E">
          <w:t xml:space="preserve"> </w:t>
        </w:r>
        <w:proofErr w:type="spellStart"/>
        <w:r w:rsidRPr="00595B9E">
          <w:t>duyệt</w:t>
        </w:r>
        <w:proofErr w:type="spellEnd"/>
        <w:r w:rsidRPr="00595B9E">
          <w:t xml:space="preserve"> web.</w:t>
        </w:r>
      </w:ins>
    </w:p>
    <w:p w14:paraId="3B20992D" w14:textId="5847D1CC" w:rsidR="00CB4D1E" w:rsidRDefault="00CB4D1E" w:rsidP="004D4157">
      <w:pPr>
        <w:pStyle w:val="Muc1"/>
        <w:rPr>
          <w:ins w:id="1265" w:author="LE THACH" w:date="2023-03-25T15:19:00Z"/>
        </w:rPr>
      </w:pPr>
      <w:bookmarkStart w:id="1266" w:name="_Toc131493812"/>
      <w:proofErr w:type="spellStart"/>
      <w:r w:rsidRPr="00754272">
        <w:lastRenderedPageBreak/>
        <w:t>Giới</w:t>
      </w:r>
      <w:proofErr w:type="spellEnd"/>
      <w:r w:rsidRPr="00754272">
        <w:t xml:space="preserve"> </w:t>
      </w:r>
      <w:proofErr w:type="spellStart"/>
      <w:r w:rsidRPr="00754272">
        <w:t>thiệu</w:t>
      </w:r>
      <w:proofErr w:type="spellEnd"/>
      <w:r w:rsidRPr="00754272">
        <w:t xml:space="preserve"> </w:t>
      </w:r>
      <w:proofErr w:type="spellStart"/>
      <w:r w:rsidRPr="00754272">
        <w:t>về</w:t>
      </w:r>
      <w:proofErr w:type="spellEnd"/>
      <w:r w:rsidRPr="00754272">
        <w:t xml:space="preserve"> </w:t>
      </w:r>
      <w:proofErr w:type="spellStart"/>
      <w:r w:rsidRPr="00754272">
        <w:t>hệ</w:t>
      </w:r>
      <w:proofErr w:type="spellEnd"/>
      <w:r w:rsidRPr="00754272">
        <w:t xml:space="preserve"> </w:t>
      </w:r>
      <w:proofErr w:type="spellStart"/>
      <w:r w:rsidRPr="00754272">
        <w:t>quản</w:t>
      </w:r>
      <w:proofErr w:type="spellEnd"/>
      <w:r w:rsidRPr="00754272">
        <w:t xml:space="preserve"> </w:t>
      </w:r>
      <w:proofErr w:type="spellStart"/>
      <w:r w:rsidRPr="00754272">
        <w:t>trị</w:t>
      </w:r>
      <w:proofErr w:type="spellEnd"/>
      <w:r w:rsidRPr="00754272">
        <w:t xml:space="preserve"> </w:t>
      </w:r>
      <w:proofErr w:type="spellStart"/>
      <w:r w:rsidRPr="00754272">
        <w:t>cơ</w:t>
      </w:r>
      <w:proofErr w:type="spellEnd"/>
      <w:r w:rsidRPr="00754272">
        <w:t xml:space="preserve"> </w:t>
      </w:r>
      <w:proofErr w:type="spellStart"/>
      <w:r w:rsidRPr="00754272">
        <w:t>sở</w:t>
      </w:r>
      <w:proofErr w:type="spellEnd"/>
      <w:r w:rsidRPr="00754272">
        <w:t xml:space="preserve"> </w:t>
      </w:r>
      <w:proofErr w:type="spellStart"/>
      <w:r w:rsidRPr="00754272">
        <w:t>dữ</w:t>
      </w:r>
      <w:proofErr w:type="spellEnd"/>
      <w:r w:rsidRPr="00754272">
        <w:t xml:space="preserve"> </w:t>
      </w:r>
      <w:proofErr w:type="spellStart"/>
      <w:r w:rsidRPr="00754272">
        <w:t>liệu</w:t>
      </w:r>
      <w:bookmarkEnd w:id="1266"/>
      <w:proofErr w:type="spellEnd"/>
    </w:p>
    <w:p w14:paraId="25246643" w14:textId="2E8CA9B5" w:rsidR="00B628FB" w:rsidRPr="00B628FB" w:rsidRDefault="00B628FB">
      <w:pPr>
        <w:ind w:left="360"/>
        <w:rPr>
          <w:ins w:id="1267" w:author="LE THACH" w:date="2023-03-25T15:17:00Z"/>
          <w:bCs/>
          <w:lang w:val="vi-VN"/>
          <w:rPrChange w:id="1268" w:author="LE THACH" w:date="2023-03-25T15:19:00Z">
            <w:rPr>
              <w:ins w:id="1269" w:author="LE THACH" w:date="2023-03-25T15:17:00Z"/>
            </w:rPr>
          </w:rPrChange>
        </w:rPr>
        <w:pPrChange w:id="1270" w:author="LE THACH" w:date="2023-03-25T15:19:00Z">
          <w:pPr>
            <w:pStyle w:val="Muc1"/>
          </w:pPr>
        </w:pPrChange>
      </w:pPr>
      <w:ins w:id="1271" w:author="LE THACH" w:date="2023-03-25T15:19:00Z">
        <w:r>
          <w:rPr>
            <w:b/>
            <w:bCs/>
          </w:rPr>
          <w:t>SQL</w:t>
        </w:r>
        <w:r>
          <w:rPr>
            <w:b/>
            <w:bCs/>
            <w:lang w:val="vi-VN"/>
          </w:rPr>
          <w:t xml:space="preserve"> Server</w:t>
        </w:r>
      </w:ins>
    </w:p>
    <w:p w14:paraId="51B0C445" w14:textId="77777777" w:rsidR="00E8127E" w:rsidRDefault="00B628FB">
      <w:pPr>
        <w:keepNext/>
        <w:ind w:left="360"/>
        <w:jc w:val="center"/>
        <w:rPr>
          <w:ins w:id="1272" w:author="Dong Trieu" w:date="2023-04-03T23:27:00Z"/>
        </w:rPr>
        <w:pPrChange w:id="1273" w:author="Dong Trieu" w:date="2023-04-03T23:27:00Z">
          <w:pPr>
            <w:ind w:left="360"/>
            <w:jc w:val="center"/>
          </w:pPr>
        </w:pPrChange>
      </w:pPr>
      <w:ins w:id="1274" w:author="LE THACH" w:date="2023-03-25T15:18:00Z">
        <w:r>
          <w:rPr>
            <w:noProof/>
          </w:rPr>
          <w:drawing>
            <wp:inline distT="0" distB="0" distL="0" distR="0" wp14:anchorId="6BB2E080" wp14:editId="43DEB28A">
              <wp:extent cx="2475230" cy="878205"/>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5230" cy="878205"/>
                      </a:xfrm>
                      <a:prstGeom prst="rect">
                        <a:avLst/>
                      </a:prstGeom>
                      <a:noFill/>
                    </pic:spPr>
                  </pic:pic>
                </a:graphicData>
              </a:graphic>
            </wp:inline>
          </w:drawing>
        </w:r>
      </w:ins>
    </w:p>
    <w:p w14:paraId="2342B7D3" w14:textId="25E39FC7" w:rsidR="00B628FB" w:rsidRPr="00E8127E" w:rsidRDefault="00E8127E">
      <w:pPr>
        <w:pStyle w:val="TOC9"/>
        <w:rPr>
          <w:ins w:id="1275" w:author="Trung Nguyễn" w:date="2023-04-03T20:22:00Z"/>
          <w:rPrChange w:id="1276" w:author="Dong Trieu" w:date="2023-04-03T23:28:00Z">
            <w:rPr>
              <w:ins w:id="1277" w:author="Trung Nguyễn" w:date="2023-04-03T20:22:00Z"/>
            </w:rPr>
          </w:rPrChange>
        </w:rPr>
        <w:pPrChange w:id="1278" w:author="Dong Trieu" w:date="2023-04-03T23:31:00Z">
          <w:pPr>
            <w:ind w:left="360"/>
            <w:jc w:val="center"/>
          </w:pPr>
        </w:pPrChange>
      </w:pPr>
      <w:bookmarkStart w:id="1279" w:name="_Toc131456916"/>
      <w:bookmarkStart w:id="1280" w:name="_Toc131458035"/>
      <w:proofErr w:type="spellStart"/>
      <w:ins w:id="1281" w:author="Dong Trieu" w:date="2023-04-03T23:27:00Z">
        <w:r w:rsidRPr="00E8127E">
          <w:rPr>
            <w:rPrChange w:id="1282" w:author="Dong Trieu" w:date="2023-04-03T23:28:00Z">
              <w:rPr/>
            </w:rPrChange>
          </w:rPr>
          <w:t>Hình</w:t>
        </w:r>
        <w:proofErr w:type="spellEnd"/>
        <w:r w:rsidRPr="00E8127E">
          <w:rPr>
            <w:rPrChange w:id="1283" w:author="Dong Trieu" w:date="2023-04-03T23:28:00Z">
              <w:rPr/>
            </w:rPrChange>
          </w:rPr>
          <w:t xml:space="preserve"> </w:t>
        </w:r>
        <w:r w:rsidRPr="00E8127E">
          <w:rPr>
            <w:rPrChange w:id="1284" w:author="Dong Trieu" w:date="2023-04-03T23:28:00Z">
              <w:rPr/>
            </w:rPrChange>
          </w:rPr>
          <w:fldChar w:fldCharType="begin"/>
        </w:r>
        <w:r w:rsidRPr="00E8127E">
          <w:rPr>
            <w:rPrChange w:id="1285" w:author="Dong Trieu" w:date="2023-04-03T23:28:00Z">
              <w:rPr/>
            </w:rPrChange>
          </w:rPr>
          <w:instrText xml:space="preserve"> SEQ Hình \* ARABIC </w:instrText>
        </w:r>
      </w:ins>
      <w:r w:rsidRPr="00E8127E">
        <w:rPr>
          <w:rPrChange w:id="1286" w:author="Dong Trieu" w:date="2023-04-03T23:28:00Z">
            <w:rPr/>
          </w:rPrChange>
        </w:rPr>
        <w:fldChar w:fldCharType="separate"/>
      </w:r>
      <w:ins w:id="1287" w:author="Dong Trieu" w:date="2023-04-04T10:40:00Z">
        <w:r w:rsidR="00D63581">
          <w:rPr>
            <w:noProof/>
          </w:rPr>
          <w:t>3</w:t>
        </w:r>
      </w:ins>
      <w:ins w:id="1288" w:author="Dong Trieu" w:date="2023-04-03T23:27:00Z">
        <w:r w:rsidRPr="00E8127E">
          <w:rPr>
            <w:rPrChange w:id="1289" w:author="Dong Trieu" w:date="2023-04-03T23:28:00Z">
              <w:rPr/>
            </w:rPrChange>
          </w:rPr>
          <w:fldChar w:fldCharType="end"/>
        </w:r>
        <w:r w:rsidRPr="00E8127E">
          <w:rPr>
            <w:rPrChange w:id="1290" w:author="Dong Trieu" w:date="2023-04-03T23:28:00Z">
              <w:rPr/>
            </w:rPrChange>
          </w:rPr>
          <w:t>. SQL Server</w:t>
        </w:r>
      </w:ins>
      <w:bookmarkEnd w:id="1279"/>
      <w:bookmarkEnd w:id="1280"/>
    </w:p>
    <w:p w14:paraId="7EDD58FE" w14:textId="53DE12FF" w:rsidR="001E1A16" w:rsidRPr="00F3353E" w:rsidDel="00E8127E" w:rsidRDefault="001E1A16">
      <w:pPr>
        <w:ind w:left="360"/>
        <w:jc w:val="center"/>
        <w:rPr>
          <w:del w:id="1291" w:author="Dong Trieu" w:date="2023-04-03T23:28:00Z"/>
          <w:i/>
          <w:iCs/>
          <w:rPrChange w:id="1292" w:author="Trung Nguyễn" w:date="2023-04-03T20:22:00Z">
            <w:rPr>
              <w:del w:id="1293" w:author="Dong Trieu" w:date="2023-04-03T23:28:00Z"/>
            </w:rPr>
          </w:rPrChange>
        </w:rPr>
        <w:pPrChange w:id="1294" w:author="Trung Nguyễn" w:date="2023-04-03T14:10:00Z">
          <w:pPr>
            <w:pStyle w:val="Muc1"/>
          </w:pPr>
        </w:pPrChange>
      </w:pPr>
      <w:ins w:id="1295" w:author="Trung Nguyễn" w:date="2023-04-03T20:22:00Z">
        <w:del w:id="1296" w:author="Dong Trieu" w:date="2023-04-03T23:28:00Z">
          <w:r w:rsidRPr="00F3353E" w:rsidDel="00E8127E">
            <w:rPr>
              <w:i/>
              <w:iCs/>
              <w:rPrChange w:id="1297" w:author="Trung Nguyễn" w:date="2023-04-03T20:22:00Z">
                <w:rPr>
                  <w:b w:val="0"/>
                </w:rPr>
              </w:rPrChange>
            </w:rPr>
            <w:delText>Ảnh 2: SQL Server</w:delText>
          </w:r>
        </w:del>
      </w:ins>
    </w:p>
    <w:p w14:paraId="553D11B8" w14:textId="77777777" w:rsidR="00B628FB" w:rsidRDefault="00B628FB" w:rsidP="00B628FB">
      <w:pPr>
        <w:rPr>
          <w:ins w:id="1298" w:author="LE THACH" w:date="2023-03-25T15:18:00Z"/>
        </w:rPr>
      </w:pPr>
      <w:ins w:id="1299" w:author="LE THACH" w:date="2023-03-25T15:18:00Z">
        <w:r>
          <w:t xml:space="preserve">SQL Server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Là</w:t>
        </w:r>
        <w:proofErr w:type="spellEnd"/>
        <w:r>
          <w:t xml:space="preserve"> </w:t>
        </w: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hoặc</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mạng</w:t>
        </w:r>
        <w:proofErr w:type="spellEnd"/>
        <w:r>
          <w:t xml:space="preserve"> (bao </w:t>
        </w:r>
        <w:proofErr w:type="spellStart"/>
        <w:r>
          <w:t>gồm</w:t>
        </w:r>
        <w:proofErr w:type="spellEnd"/>
        <w:r>
          <w:t xml:space="preserve"> </w:t>
        </w:r>
        <w:proofErr w:type="spellStart"/>
        <w:r>
          <w:t>cả</w:t>
        </w:r>
        <w:proofErr w:type="spellEnd"/>
        <w:r>
          <w:t xml:space="preserve"> Internet).</w:t>
        </w:r>
      </w:ins>
    </w:p>
    <w:p w14:paraId="6CA124A4" w14:textId="3701043E" w:rsidR="00F67288" w:rsidRDefault="00B628FB" w:rsidP="00B628FB">
      <w:pPr>
        <w:rPr>
          <w:ins w:id="1300" w:author="LE THACH" w:date="2023-03-25T15:20:00Z"/>
        </w:rPr>
      </w:pPr>
      <w:ins w:id="1301" w:author="LE THACH" w:date="2023-03-25T15:18:00Z">
        <w:r>
          <w:t xml:space="preserve">Microsoft </w:t>
        </w:r>
        <w:proofErr w:type="spellStart"/>
        <w:r>
          <w:t>tiếp</w:t>
        </w:r>
        <w:proofErr w:type="spellEnd"/>
        <w:r>
          <w:t xml:space="preserve"> </w:t>
        </w:r>
        <w:proofErr w:type="spellStart"/>
        <w:r>
          <w:t>thị</w:t>
        </w:r>
        <w:proofErr w:type="spellEnd"/>
        <w:r>
          <w:t xml:space="preserve"> </w:t>
        </w:r>
        <w:proofErr w:type="spellStart"/>
        <w:r>
          <w:t>ít</w:t>
        </w:r>
        <w:proofErr w:type="spellEnd"/>
        <w:r>
          <w:t xml:space="preserve"> </w:t>
        </w:r>
        <w:proofErr w:type="spellStart"/>
        <w:r>
          <w:t>nhất</w:t>
        </w:r>
        <w:proofErr w:type="spellEnd"/>
        <w:r>
          <w:t xml:space="preserve"> </w:t>
        </w:r>
        <w:proofErr w:type="spellStart"/>
        <w:r>
          <w:t>một</w:t>
        </w:r>
        <w:proofErr w:type="spellEnd"/>
        <w:r>
          <w:t xml:space="preserve"> </w:t>
        </w:r>
        <w:proofErr w:type="spellStart"/>
        <w:r>
          <w:t>chục</w:t>
        </w:r>
        <w:proofErr w:type="spellEnd"/>
        <w:r>
          <w:t xml:space="preserve"> </w:t>
        </w:r>
        <w:proofErr w:type="spellStart"/>
        <w:r>
          <w:t>phiên</w:t>
        </w:r>
        <w:proofErr w:type="spellEnd"/>
        <w:r>
          <w:t xml:space="preserve"> </w:t>
        </w:r>
        <w:proofErr w:type="spellStart"/>
        <w:r>
          <w:t>bản</w:t>
        </w:r>
        <w:proofErr w:type="spellEnd"/>
        <w:r>
          <w:t xml:space="preserve"> Microsoft SQL Server </w:t>
        </w:r>
        <w:proofErr w:type="spellStart"/>
        <w:r>
          <w:t>khác</w:t>
        </w:r>
        <w:proofErr w:type="spellEnd"/>
        <w:r>
          <w:t xml:space="preserve"> </w:t>
        </w:r>
        <w:proofErr w:type="spellStart"/>
        <w:r>
          <w:t>nhau</w:t>
        </w:r>
        <w:proofErr w:type="spellEnd"/>
        <w:r>
          <w:t xml:space="preserve">, </w:t>
        </w:r>
        <w:proofErr w:type="spellStart"/>
        <w:r>
          <w:t>nhắm</w:t>
        </w:r>
        <w:proofErr w:type="spellEnd"/>
        <w:r>
          <w:t xml:space="preserve"> </w:t>
        </w:r>
        <w:proofErr w:type="spellStart"/>
        <w:r>
          <w:t>vào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cho</w:t>
        </w:r>
        <w:proofErr w:type="spellEnd"/>
        <w:r>
          <w:t xml:space="preserve"> </w:t>
        </w:r>
        <w:proofErr w:type="spellStart"/>
        <w:r>
          <w:t>khối</w:t>
        </w:r>
        <w:proofErr w:type="spellEnd"/>
        <w:r>
          <w:t xml:space="preserve"> </w:t>
        </w:r>
        <w:proofErr w:type="spellStart"/>
        <w:r>
          <w:t>lượng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đơn</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Internet </w:t>
        </w:r>
        <w:proofErr w:type="spellStart"/>
        <w:r>
          <w:t>lớn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đồng</w:t>
        </w:r>
        <w:proofErr w:type="spellEnd"/>
        <w:r>
          <w:t xml:space="preserve"> </w:t>
        </w:r>
        <w:proofErr w:type="spellStart"/>
        <w:r>
          <w:t>thời</w:t>
        </w:r>
        <w:proofErr w:type="spellEnd"/>
        <w:r>
          <w:t>.</w:t>
        </w:r>
      </w:ins>
    </w:p>
    <w:p w14:paraId="3D0C8A20" w14:textId="7105F9B1" w:rsidR="00B628FB" w:rsidRDefault="00B628FB" w:rsidP="00B628FB">
      <w:pPr>
        <w:rPr>
          <w:ins w:id="1302" w:author="LE THACH" w:date="2023-03-25T15:20:00Z"/>
        </w:rPr>
      </w:pPr>
    </w:p>
    <w:p w14:paraId="0D48E660" w14:textId="43F13D5B" w:rsidR="00B628FB" w:rsidRDefault="00B628FB" w:rsidP="00B628FB">
      <w:pPr>
        <w:rPr>
          <w:ins w:id="1303" w:author="LE THACH" w:date="2023-03-25T15:20:00Z"/>
        </w:rPr>
      </w:pPr>
    </w:p>
    <w:p w14:paraId="18CB9BEF" w14:textId="77777777" w:rsidR="00B628FB" w:rsidRPr="00754272" w:rsidRDefault="00B628FB" w:rsidP="00B628FB"/>
    <w:p w14:paraId="7D07AAD9" w14:textId="6B7A22AA" w:rsidR="00CB4D1E" w:rsidRDefault="00CB4D1E" w:rsidP="004D4157">
      <w:pPr>
        <w:pStyle w:val="Muc1"/>
        <w:rPr>
          <w:ins w:id="1304" w:author="LE THACH" w:date="2023-03-25T15:18:00Z"/>
        </w:rPr>
      </w:pPr>
      <w:bookmarkStart w:id="1305" w:name="_Toc131493813"/>
      <w:proofErr w:type="spellStart"/>
      <w:r w:rsidRPr="00754272">
        <w:t>Công</w:t>
      </w:r>
      <w:proofErr w:type="spellEnd"/>
      <w:r w:rsidRPr="00754272">
        <w:t xml:space="preserve"> </w:t>
      </w:r>
      <w:proofErr w:type="spellStart"/>
      <w:r w:rsidRPr="00754272">
        <w:t>cụ</w:t>
      </w:r>
      <w:proofErr w:type="spellEnd"/>
      <w:r w:rsidRPr="00754272">
        <w:t xml:space="preserve"> </w:t>
      </w:r>
      <w:proofErr w:type="spellStart"/>
      <w:r w:rsidRPr="00754272">
        <w:t>sử</w:t>
      </w:r>
      <w:proofErr w:type="spellEnd"/>
      <w:r w:rsidRPr="00754272">
        <w:t xml:space="preserve"> </w:t>
      </w:r>
      <w:proofErr w:type="spellStart"/>
      <w:r w:rsidRPr="00754272">
        <w:t>dụng</w:t>
      </w:r>
      <w:bookmarkEnd w:id="1305"/>
      <w:proofErr w:type="spellEnd"/>
    </w:p>
    <w:p w14:paraId="06DB7EE8" w14:textId="1C73CFCC" w:rsidR="00B628FB" w:rsidRDefault="00B628FB" w:rsidP="00B628FB">
      <w:pPr>
        <w:tabs>
          <w:tab w:val="left" w:pos="816"/>
        </w:tabs>
        <w:ind w:left="360"/>
        <w:rPr>
          <w:ins w:id="1306" w:author="LE THACH" w:date="2023-03-25T15:20:00Z"/>
          <w:b/>
          <w:bCs/>
        </w:rPr>
      </w:pPr>
      <w:ins w:id="1307" w:author="LE THACH" w:date="2023-03-25T15:19:00Z">
        <w:r w:rsidRPr="00B628FB">
          <w:rPr>
            <w:b/>
            <w:bCs/>
            <w:rPrChange w:id="1308" w:author="LE THACH" w:date="2023-03-25T15:19:00Z">
              <w:rPr/>
            </w:rPrChange>
          </w:rPr>
          <w:t>Visual Studio</w:t>
        </w:r>
      </w:ins>
    </w:p>
    <w:p w14:paraId="21F78480" w14:textId="4A1C5C13" w:rsidR="00B628FB" w:rsidRDefault="00B628FB">
      <w:pPr>
        <w:tabs>
          <w:tab w:val="left" w:pos="816"/>
        </w:tabs>
        <w:ind w:left="360"/>
        <w:jc w:val="center"/>
        <w:rPr>
          <w:ins w:id="1309" w:author="Trung Nguyễn" w:date="2023-04-03T20:22:00Z"/>
          <w:b/>
          <w:bCs/>
        </w:rPr>
      </w:pPr>
      <w:ins w:id="1310" w:author="LE THACH" w:date="2023-03-25T15:20:00Z">
        <w:r w:rsidRPr="00EB4DBC">
          <w:rPr>
            <w:noProof/>
            <w:rPrChange w:id="1311" w:author="LE THACH" w:date="2023-03-25T15:20:00Z">
              <w:rPr>
                <w:b/>
                <w:bCs/>
                <w:noProof/>
              </w:rPr>
            </w:rPrChange>
          </w:rPr>
          <w:drawing>
            <wp:inline distT="0" distB="0" distL="0" distR="0" wp14:anchorId="265C4E74" wp14:editId="544DA60A">
              <wp:extent cx="3883660" cy="1706880"/>
              <wp:effectExtent l="0" t="0" r="2540" b="762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3660" cy="1706880"/>
                      </a:xfrm>
                      <a:prstGeom prst="rect">
                        <a:avLst/>
                      </a:prstGeom>
                      <a:noFill/>
                    </pic:spPr>
                  </pic:pic>
                </a:graphicData>
              </a:graphic>
            </wp:inline>
          </w:drawing>
        </w:r>
      </w:ins>
    </w:p>
    <w:p w14:paraId="3D052EDA" w14:textId="43F9E729" w:rsidR="00D95915" w:rsidRPr="00F3353E" w:rsidRDefault="00D95915">
      <w:pPr>
        <w:tabs>
          <w:tab w:val="left" w:pos="816"/>
        </w:tabs>
        <w:ind w:left="360"/>
        <w:jc w:val="center"/>
        <w:rPr>
          <w:ins w:id="1312" w:author="LE THACH" w:date="2023-03-25T15:19:00Z"/>
          <w:i/>
          <w:iCs/>
          <w:rPrChange w:id="1313" w:author="Trung Nguyễn" w:date="2023-04-03T20:22:00Z">
            <w:rPr>
              <w:ins w:id="1314" w:author="LE THACH" w:date="2023-03-25T15:19:00Z"/>
              <w:b/>
              <w:bCs/>
            </w:rPr>
          </w:rPrChange>
        </w:rPr>
        <w:pPrChange w:id="1315" w:author="Trung Nguyễn" w:date="2023-04-03T14:10:00Z">
          <w:pPr>
            <w:tabs>
              <w:tab w:val="left" w:pos="816"/>
            </w:tabs>
            <w:ind w:left="360"/>
          </w:pPr>
        </w:pPrChange>
      </w:pPr>
      <w:proofErr w:type="spellStart"/>
      <w:ins w:id="1316" w:author="Trung Nguyễn" w:date="2023-04-03T20:22:00Z">
        <w:r w:rsidRPr="00F3353E">
          <w:rPr>
            <w:i/>
            <w:iCs/>
            <w:rPrChange w:id="1317" w:author="Trung Nguyễn" w:date="2023-04-03T20:22:00Z">
              <w:rPr>
                <w:b/>
                <w:bCs/>
              </w:rPr>
            </w:rPrChange>
          </w:rPr>
          <w:t>Ảnh</w:t>
        </w:r>
        <w:proofErr w:type="spellEnd"/>
        <w:r w:rsidRPr="00F3353E">
          <w:rPr>
            <w:i/>
            <w:iCs/>
            <w:rPrChange w:id="1318" w:author="Trung Nguyễn" w:date="2023-04-03T20:22:00Z">
              <w:rPr>
                <w:b/>
                <w:bCs/>
              </w:rPr>
            </w:rPrChange>
          </w:rPr>
          <w:t xml:space="preserve"> 3:</w:t>
        </w:r>
        <w:r w:rsidRPr="00F3353E">
          <w:rPr>
            <w:i/>
            <w:iCs/>
            <w:rPrChange w:id="1319" w:author="Trung Nguyễn" w:date="2023-04-03T20:22:00Z">
              <w:rPr/>
            </w:rPrChange>
          </w:rPr>
          <w:t xml:space="preserve"> Visual Studio</w:t>
        </w:r>
      </w:ins>
    </w:p>
    <w:p w14:paraId="71B76777" w14:textId="77777777" w:rsidR="00EB4DBC" w:rsidRPr="00EB4DBC" w:rsidRDefault="00EB4DBC" w:rsidP="00EB4DBC">
      <w:pPr>
        <w:tabs>
          <w:tab w:val="left" w:pos="816"/>
        </w:tabs>
        <w:ind w:left="360"/>
        <w:rPr>
          <w:ins w:id="1320" w:author="LE THACH" w:date="2023-03-25T15:21:00Z"/>
          <w:rPrChange w:id="1321" w:author="LE THACH" w:date="2023-03-25T15:21:00Z">
            <w:rPr>
              <w:ins w:id="1322" w:author="LE THACH" w:date="2023-03-25T15:21:00Z"/>
              <w:b/>
              <w:bCs/>
            </w:rPr>
          </w:rPrChange>
        </w:rPr>
      </w:pPr>
      <w:ins w:id="1323" w:author="LE THACH" w:date="2023-03-25T15:21:00Z">
        <w:r w:rsidRPr="00EB4DBC">
          <w:rPr>
            <w:rPrChange w:id="1324" w:author="LE THACH" w:date="2023-03-25T15:21:00Z">
              <w:rPr>
                <w:b/>
                <w:bCs/>
              </w:rPr>
            </w:rPrChange>
          </w:rPr>
          <w:t xml:space="preserve">Visual studio </w:t>
        </w:r>
        <w:proofErr w:type="spellStart"/>
        <w:r w:rsidRPr="00EB4DBC">
          <w:rPr>
            <w:rPrChange w:id="1325" w:author="LE THACH" w:date="2023-03-25T15:21:00Z">
              <w:rPr>
                <w:b/>
                <w:bCs/>
              </w:rPr>
            </w:rPrChange>
          </w:rPr>
          <w:t>là</w:t>
        </w:r>
        <w:proofErr w:type="spellEnd"/>
        <w:r w:rsidRPr="00EB4DBC">
          <w:rPr>
            <w:rPrChange w:id="1326" w:author="LE THACH" w:date="2023-03-25T15:21:00Z">
              <w:rPr>
                <w:b/>
                <w:bCs/>
              </w:rPr>
            </w:rPrChange>
          </w:rPr>
          <w:t xml:space="preserve"> </w:t>
        </w:r>
        <w:proofErr w:type="spellStart"/>
        <w:r w:rsidRPr="00EB4DBC">
          <w:rPr>
            <w:rPrChange w:id="1327" w:author="LE THACH" w:date="2023-03-25T15:21:00Z">
              <w:rPr>
                <w:b/>
                <w:bCs/>
              </w:rPr>
            </w:rPrChange>
          </w:rPr>
          <w:t>một</w:t>
        </w:r>
        <w:proofErr w:type="spellEnd"/>
        <w:r w:rsidRPr="00EB4DBC">
          <w:rPr>
            <w:rPrChange w:id="1328" w:author="LE THACH" w:date="2023-03-25T15:21:00Z">
              <w:rPr>
                <w:b/>
                <w:bCs/>
              </w:rPr>
            </w:rPrChange>
          </w:rPr>
          <w:t xml:space="preserve"> </w:t>
        </w:r>
        <w:proofErr w:type="spellStart"/>
        <w:r w:rsidRPr="00EB4DBC">
          <w:rPr>
            <w:rPrChange w:id="1329" w:author="LE THACH" w:date="2023-03-25T15:21:00Z">
              <w:rPr>
                <w:b/>
                <w:bCs/>
              </w:rPr>
            </w:rPrChange>
          </w:rPr>
          <w:t>trong</w:t>
        </w:r>
        <w:proofErr w:type="spellEnd"/>
        <w:r w:rsidRPr="00EB4DBC">
          <w:rPr>
            <w:rPrChange w:id="1330" w:author="LE THACH" w:date="2023-03-25T15:21:00Z">
              <w:rPr>
                <w:b/>
                <w:bCs/>
              </w:rPr>
            </w:rPrChange>
          </w:rPr>
          <w:t xml:space="preserve"> </w:t>
        </w:r>
        <w:proofErr w:type="spellStart"/>
        <w:r w:rsidRPr="00EB4DBC">
          <w:rPr>
            <w:rPrChange w:id="1331" w:author="LE THACH" w:date="2023-03-25T15:21:00Z">
              <w:rPr>
                <w:b/>
                <w:bCs/>
              </w:rPr>
            </w:rPrChange>
          </w:rPr>
          <w:t>những</w:t>
        </w:r>
        <w:proofErr w:type="spellEnd"/>
        <w:r w:rsidRPr="00EB4DBC">
          <w:rPr>
            <w:rPrChange w:id="1332" w:author="LE THACH" w:date="2023-03-25T15:21:00Z">
              <w:rPr>
                <w:b/>
                <w:bCs/>
              </w:rPr>
            </w:rPrChange>
          </w:rPr>
          <w:t xml:space="preserve"> </w:t>
        </w:r>
        <w:proofErr w:type="spellStart"/>
        <w:r w:rsidRPr="00EB4DBC">
          <w:rPr>
            <w:rPrChange w:id="1333" w:author="LE THACH" w:date="2023-03-25T15:21:00Z">
              <w:rPr>
                <w:b/>
                <w:bCs/>
              </w:rPr>
            </w:rPrChange>
          </w:rPr>
          <w:t>công</w:t>
        </w:r>
        <w:proofErr w:type="spellEnd"/>
        <w:r w:rsidRPr="00EB4DBC">
          <w:rPr>
            <w:rPrChange w:id="1334" w:author="LE THACH" w:date="2023-03-25T15:21:00Z">
              <w:rPr>
                <w:b/>
                <w:bCs/>
              </w:rPr>
            </w:rPrChange>
          </w:rPr>
          <w:t xml:space="preserve"> </w:t>
        </w:r>
        <w:proofErr w:type="spellStart"/>
        <w:r w:rsidRPr="00EB4DBC">
          <w:rPr>
            <w:rPrChange w:id="1335" w:author="LE THACH" w:date="2023-03-25T15:21:00Z">
              <w:rPr>
                <w:b/>
                <w:bCs/>
              </w:rPr>
            </w:rPrChange>
          </w:rPr>
          <w:t>cụ</w:t>
        </w:r>
        <w:proofErr w:type="spellEnd"/>
        <w:r w:rsidRPr="00EB4DBC">
          <w:rPr>
            <w:rPrChange w:id="1336" w:author="LE THACH" w:date="2023-03-25T15:21:00Z">
              <w:rPr>
                <w:b/>
                <w:bCs/>
              </w:rPr>
            </w:rPrChange>
          </w:rPr>
          <w:t xml:space="preserve"> </w:t>
        </w:r>
        <w:proofErr w:type="spellStart"/>
        <w:r w:rsidRPr="00EB4DBC">
          <w:rPr>
            <w:rPrChange w:id="1337" w:author="LE THACH" w:date="2023-03-25T15:21:00Z">
              <w:rPr>
                <w:b/>
                <w:bCs/>
              </w:rPr>
            </w:rPrChange>
          </w:rPr>
          <w:t>hỗ</w:t>
        </w:r>
        <w:proofErr w:type="spellEnd"/>
        <w:r w:rsidRPr="00EB4DBC">
          <w:rPr>
            <w:rPrChange w:id="1338" w:author="LE THACH" w:date="2023-03-25T15:21:00Z">
              <w:rPr>
                <w:b/>
                <w:bCs/>
              </w:rPr>
            </w:rPrChange>
          </w:rPr>
          <w:t xml:space="preserve"> </w:t>
        </w:r>
        <w:proofErr w:type="spellStart"/>
        <w:r w:rsidRPr="00EB4DBC">
          <w:rPr>
            <w:rPrChange w:id="1339" w:author="LE THACH" w:date="2023-03-25T15:21:00Z">
              <w:rPr>
                <w:b/>
                <w:bCs/>
              </w:rPr>
            </w:rPrChange>
          </w:rPr>
          <w:t>trợ</w:t>
        </w:r>
        <w:proofErr w:type="spellEnd"/>
        <w:r w:rsidRPr="00EB4DBC">
          <w:rPr>
            <w:rPrChange w:id="1340" w:author="LE THACH" w:date="2023-03-25T15:21:00Z">
              <w:rPr>
                <w:b/>
                <w:bCs/>
              </w:rPr>
            </w:rPrChange>
          </w:rPr>
          <w:t xml:space="preserve"> </w:t>
        </w:r>
        <w:proofErr w:type="spellStart"/>
        <w:r w:rsidRPr="00EB4DBC">
          <w:rPr>
            <w:rPrChange w:id="1341" w:author="LE THACH" w:date="2023-03-25T15:21:00Z">
              <w:rPr>
                <w:b/>
                <w:bCs/>
              </w:rPr>
            </w:rPrChange>
          </w:rPr>
          <w:t>lập</w:t>
        </w:r>
        <w:proofErr w:type="spellEnd"/>
        <w:r w:rsidRPr="00EB4DBC">
          <w:rPr>
            <w:rPrChange w:id="1342" w:author="LE THACH" w:date="2023-03-25T15:21:00Z">
              <w:rPr>
                <w:b/>
                <w:bCs/>
              </w:rPr>
            </w:rPrChange>
          </w:rPr>
          <w:t xml:space="preserve"> </w:t>
        </w:r>
        <w:proofErr w:type="spellStart"/>
        <w:r w:rsidRPr="00EB4DBC">
          <w:rPr>
            <w:rPrChange w:id="1343" w:author="LE THACH" w:date="2023-03-25T15:21:00Z">
              <w:rPr>
                <w:b/>
                <w:bCs/>
              </w:rPr>
            </w:rPrChange>
          </w:rPr>
          <w:t>trình</w:t>
        </w:r>
        <w:proofErr w:type="spellEnd"/>
        <w:r w:rsidRPr="00EB4DBC">
          <w:rPr>
            <w:rPrChange w:id="1344" w:author="LE THACH" w:date="2023-03-25T15:21:00Z">
              <w:rPr>
                <w:b/>
                <w:bCs/>
              </w:rPr>
            </w:rPrChange>
          </w:rPr>
          <w:t xml:space="preserve"> website </w:t>
        </w:r>
        <w:proofErr w:type="spellStart"/>
        <w:r w:rsidRPr="00EB4DBC">
          <w:rPr>
            <w:rPrChange w:id="1345" w:author="LE THACH" w:date="2023-03-25T15:21:00Z">
              <w:rPr>
                <w:b/>
                <w:bCs/>
              </w:rPr>
            </w:rPrChange>
          </w:rPr>
          <w:t>rất</w:t>
        </w:r>
        <w:proofErr w:type="spellEnd"/>
        <w:r w:rsidRPr="00EB4DBC">
          <w:rPr>
            <w:rPrChange w:id="1346" w:author="LE THACH" w:date="2023-03-25T15:21:00Z">
              <w:rPr>
                <w:b/>
                <w:bCs/>
              </w:rPr>
            </w:rPrChange>
          </w:rPr>
          <w:t xml:space="preserve"> </w:t>
        </w:r>
        <w:proofErr w:type="spellStart"/>
        <w:r w:rsidRPr="00EB4DBC">
          <w:rPr>
            <w:rPrChange w:id="1347" w:author="LE THACH" w:date="2023-03-25T15:21:00Z">
              <w:rPr>
                <w:b/>
                <w:bCs/>
              </w:rPr>
            </w:rPrChange>
          </w:rPr>
          <w:t>nổi</w:t>
        </w:r>
        <w:proofErr w:type="spellEnd"/>
        <w:r w:rsidRPr="00EB4DBC">
          <w:rPr>
            <w:rPrChange w:id="1348" w:author="LE THACH" w:date="2023-03-25T15:21:00Z">
              <w:rPr>
                <w:b/>
                <w:bCs/>
              </w:rPr>
            </w:rPrChange>
          </w:rPr>
          <w:t xml:space="preserve"> </w:t>
        </w:r>
        <w:proofErr w:type="spellStart"/>
        <w:r w:rsidRPr="00EB4DBC">
          <w:rPr>
            <w:rPrChange w:id="1349" w:author="LE THACH" w:date="2023-03-25T15:21:00Z">
              <w:rPr>
                <w:b/>
                <w:bCs/>
              </w:rPr>
            </w:rPrChange>
          </w:rPr>
          <w:t>tiếng</w:t>
        </w:r>
        <w:proofErr w:type="spellEnd"/>
        <w:r w:rsidRPr="00EB4DBC">
          <w:rPr>
            <w:rPrChange w:id="1350" w:author="LE THACH" w:date="2023-03-25T15:21:00Z">
              <w:rPr>
                <w:b/>
                <w:bCs/>
              </w:rPr>
            </w:rPrChange>
          </w:rPr>
          <w:t xml:space="preserve"> </w:t>
        </w:r>
        <w:proofErr w:type="spellStart"/>
        <w:r w:rsidRPr="00EB4DBC">
          <w:rPr>
            <w:rPrChange w:id="1351" w:author="LE THACH" w:date="2023-03-25T15:21:00Z">
              <w:rPr>
                <w:b/>
                <w:bCs/>
              </w:rPr>
            </w:rPrChange>
          </w:rPr>
          <w:t>nhất</w:t>
        </w:r>
        <w:proofErr w:type="spellEnd"/>
        <w:r w:rsidRPr="00EB4DBC">
          <w:rPr>
            <w:rPrChange w:id="1352" w:author="LE THACH" w:date="2023-03-25T15:21:00Z">
              <w:rPr>
                <w:b/>
                <w:bCs/>
              </w:rPr>
            </w:rPrChange>
          </w:rPr>
          <w:t xml:space="preserve"> </w:t>
        </w:r>
        <w:proofErr w:type="spellStart"/>
        <w:r w:rsidRPr="00EB4DBC">
          <w:rPr>
            <w:rPrChange w:id="1353" w:author="LE THACH" w:date="2023-03-25T15:21:00Z">
              <w:rPr>
                <w:b/>
                <w:bCs/>
              </w:rPr>
            </w:rPrChange>
          </w:rPr>
          <w:t>hiện</w:t>
        </w:r>
        <w:proofErr w:type="spellEnd"/>
        <w:r w:rsidRPr="00EB4DBC">
          <w:rPr>
            <w:rPrChange w:id="1354" w:author="LE THACH" w:date="2023-03-25T15:21:00Z">
              <w:rPr>
                <w:b/>
                <w:bCs/>
              </w:rPr>
            </w:rPrChange>
          </w:rPr>
          <w:t xml:space="preserve"> nay </w:t>
        </w:r>
        <w:proofErr w:type="spellStart"/>
        <w:r w:rsidRPr="00EB4DBC">
          <w:rPr>
            <w:rPrChange w:id="1355" w:author="LE THACH" w:date="2023-03-25T15:21:00Z">
              <w:rPr>
                <w:b/>
                <w:bCs/>
              </w:rPr>
            </w:rPrChange>
          </w:rPr>
          <w:t>của</w:t>
        </w:r>
        <w:proofErr w:type="spellEnd"/>
        <w:r w:rsidRPr="00EB4DBC">
          <w:rPr>
            <w:rPrChange w:id="1356" w:author="LE THACH" w:date="2023-03-25T15:21:00Z">
              <w:rPr>
                <w:b/>
                <w:bCs/>
              </w:rPr>
            </w:rPrChange>
          </w:rPr>
          <w:t xml:space="preserve"> Microsoft </w:t>
        </w:r>
        <w:proofErr w:type="spellStart"/>
        <w:r w:rsidRPr="00EB4DBC">
          <w:rPr>
            <w:rPrChange w:id="1357" w:author="LE THACH" w:date="2023-03-25T15:21:00Z">
              <w:rPr>
                <w:b/>
                <w:bCs/>
              </w:rPr>
            </w:rPrChange>
          </w:rPr>
          <w:t>và</w:t>
        </w:r>
        <w:proofErr w:type="spellEnd"/>
        <w:r w:rsidRPr="00EB4DBC">
          <w:rPr>
            <w:rPrChange w:id="1358" w:author="LE THACH" w:date="2023-03-25T15:21:00Z">
              <w:rPr>
                <w:b/>
                <w:bCs/>
              </w:rPr>
            </w:rPrChange>
          </w:rPr>
          <w:t xml:space="preserve"> </w:t>
        </w:r>
        <w:proofErr w:type="spellStart"/>
        <w:r w:rsidRPr="00EB4DBC">
          <w:rPr>
            <w:rPrChange w:id="1359" w:author="LE THACH" w:date="2023-03-25T15:21:00Z">
              <w:rPr>
                <w:b/>
                <w:bCs/>
              </w:rPr>
            </w:rPrChange>
          </w:rPr>
          <w:t>chưa</w:t>
        </w:r>
        <w:proofErr w:type="spellEnd"/>
        <w:r w:rsidRPr="00EB4DBC">
          <w:rPr>
            <w:rPrChange w:id="1360" w:author="LE THACH" w:date="2023-03-25T15:21:00Z">
              <w:rPr>
                <w:b/>
                <w:bCs/>
              </w:rPr>
            </w:rPrChange>
          </w:rPr>
          <w:t xml:space="preserve"> </w:t>
        </w:r>
        <w:proofErr w:type="spellStart"/>
        <w:r w:rsidRPr="00EB4DBC">
          <w:rPr>
            <w:rPrChange w:id="1361" w:author="LE THACH" w:date="2023-03-25T15:21:00Z">
              <w:rPr>
                <w:b/>
                <w:bCs/>
              </w:rPr>
            </w:rPrChange>
          </w:rPr>
          <w:t>có</w:t>
        </w:r>
        <w:proofErr w:type="spellEnd"/>
        <w:r w:rsidRPr="00EB4DBC">
          <w:rPr>
            <w:rPrChange w:id="1362" w:author="LE THACH" w:date="2023-03-25T15:21:00Z">
              <w:rPr>
                <w:b/>
                <w:bCs/>
              </w:rPr>
            </w:rPrChange>
          </w:rPr>
          <w:t xml:space="preserve"> </w:t>
        </w:r>
        <w:proofErr w:type="spellStart"/>
        <w:r w:rsidRPr="00EB4DBC">
          <w:rPr>
            <w:rPrChange w:id="1363" w:author="LE THACH" w:date="2023-03-25T15:21:00Z">
              <w:rPr>
                <w:b/>
                <w:bCs/>
              </w:rPr>
            </w:rPrChange>
          </w:rPr>
          <w:t>một</w:t>
        </w:r>
        <w:proofErr w:type="spellEnd"/>
        <w:r w:rsidRPr="00EB4DBC">
          <w:rPr>
            <w:rPrChange w:id="1364" w:author="LE THACH" w:date="2023-03-25T15:21:00Z">
              <w:rPr>
                <w:b/>
                <w:bCs/>
              </w:rPr>
            </w:rPrChange>
          </w:rPr>
          <w:t xml:space="preserve"> </w:t>
        </w:r>
        <w:proofErr w:type="spellStart"/>
        <w:r w:rsidRPr="00EB4DBC">
          <w:rPr>
            <w:rPrChange w:id="1365" w:author="LE THACH" w:date="2023-03-25T15:21:00Z">
              <w:rPr>
                <w:b/>
                <w:bCs/>
              </w:rPr>
            </w:rPrChange>
          </w:rPr>
          <w:t>phần</w:t>
        </w:r>
        <w:proofErr w:type="spellEnd"/>
        <w:r w:rsidRPr="00EB4DBC">
          <w:rPr>
            <w:rPrChange w:id="1366" w:author="LE THACH" w:date="2023-03-25T15:21:00Z">
              <w:rPr>
                <w:b/>
                <w:bCs/>
              </w:rPr>
            </w:rPrChange>
          </w:rPr>
          <w:t xml:space="preserve"> </w:t>
        </w:r>
        <w:proofErr w:type="spellStart"/>
        <w:r w:rsidRPr="00EB4DBC">
          <w:rPr>
            <w:rPrChange w:id="1367" w:author="LE THACH" w:date="2023-03-25T15:21:00Z">
              <w:rPr>
                <w:b/>
                <w:bCs/>
              </w:rPr>
            </w:rPrChange>
          </w:rPr>
          <w:t>mềm</w:t>
        </w:r>
        <w:proofErr w:type="spellEnd"/>
        <w:r w:rsidRPr="00EB4DBC">
          <w:rPr>
            <w:rPrChange w:id="1368" w:author="LE THACH" w:date="2023-03-25T15:21:00Z">
              <w:rPr>
                <w:b/>
                <w:bCs/>
              </w:rPr>
            </w:rPrChange>
          </w:rPr>
          <w:t xml:space="preserve"> </w:t>
        </w:r>
        <w:proofErr w:type="spellStart"/>
        <w:r w:rsidRPr="00EB4DBC">
          <w:rPr>
            <w:rPrChange w:id="1369" w:author="LE THACH" w:date="2023-03-25T15:21:00Z">
              <w:rPr>
                <w:b/>
                <w:bCs/>
              </w:rPr>
            </w:rPrChange>
          </w:rPr>
          <w:t>nào</w:t>
        </w:r>
        <w:proofErr w:type="spellEnd"/>
        <w:r w:rsidRPr="00EB4DBC">
          <w:rPr>
            <w:rPrChange w:id="1370" w:author="LE THACH" w:date="2023-03-25T15:21:00Z">
              <w:rPr>
                <w:b/>
                <w:bCs/>
              </w:rPr>
            </w:rPrChange>
          </w:rPr>
          <w:t xml:space="preserve"> </w:t>
        </w:r>
        <w:proofErr w:type="spellStart"/>
        <w:r w:rsidRPr="00EB4DBC">
          <w:rPr>
            <w:rPrChange w:id="1371" w:author="LE THACH" w:date="2023-03-25T15:21:00Z">
              <w:rPr>
                <w:b/>
                <w:bCs/>
              </w:rPr>
            </w:rPrChange>
          </w:rPr>
          <w:t>có</w:t>
        </w:r>
        <w:proofErr w:type="spellEnd"/>
        <w:r w:rsidRPr="00EB4DBC">
          <w:rPr>
            <w:rPrChange w:id="1372" w:author="LE THACH" w:date="2023-03-25T15:21:00Z">
              <w:rPr>
                <w:b/>
                <w:bCs/>
              </w:rPr>
            </w:rPrChange>
          </w:rPr>
          <w:t xml:space="preserve"> </w:t>
        </w:r>
        <w:proofErr w:type="spellStart"/>
        <w:r w:rsidRPr="00EB4DBC">
          <w:rPr>
            <w:rPrChange w:id="1373" w:author="LE THACH" w:date="2023-03-25T15:21:00Z">
              <w:rPr>
                <w:b/>
                <w:bCs/>
              </w:rPr>
            </w:rPrChange>
          </w:rPr>
          <w:t>thể</w:t>
        </w:r>
        <w:proofErr w:type="spellEnd"/>
        <w:r w:rsidRPr="00EB4DBC">
          <w:rPr>
            <w:rPrChange w:id="1374" w:author="LE THACH" w:date="2023-03-25T15:21:00Z">
              <w:rPr>
                <w:b/>
                <w:bCs/>
              </w:rPr>
            </w:rPrChange>
          </w:rPr>
          <w:t xml:space="preserve"> </w:t>
        </w:r>
        <w:proofErr w:type="spellStart"/>
        <w:r w:rsidRPr="00EB4DBC">
          <w:rPr>
            <w:rPrChange w:id="1375" w:author="LE THACH" w:date="2023-03-25T15:21:00Z">
              <w:rPr>
                <w:b/>
                <w:bCs/>
              </w:rPr>
            </w:rPrChange>
          </w:rPr>
          <w:t>thay</w:t>
        </w:r>
        <w:proofErr w:type="spellEnd"/>
        <w:r w:rsidRPr="00EB4DBC">
          <w:rPr>
            <w:rPrChange w:id="1376" w:author="LE THACH" w:date="2023-03-25T15:21:00Z">
              <w:rPr>
                <w:b/>
                <w:bCs/>
              </w:rPr>
            </w:rPrChange>
          </w:rPr>
          <w:t xml:space="preserve"> </w:t>
        </w:r>
        <w:proofErr w:type="spellStart"/>
        <w:r w:rsidRPr="00EB4DBC">
          <w:rPr>
            <w:rPrChange w:id="1377" w:author="LE THACH" w:date="2023-03-25T15:21:00Z">
              <w:rPr>
                <w:b/>
                <w:bCs/>
              </w:rPr>
            </w:rPrChange>
          </w:rPr>
          <w:t>thế</w:t>
        </w:r>
        <w:proofErr w:type="spellEnd"/>
        <w:r w:rsidRPr="00EB4DBC">
          <w:rPr>
            <w:rPrChange w:id="1378" w:author="LE THACH" w:date="2023-03-25T15:21:00Z">
              <w:rPr>
                <w:b/>
                <w:bCs/>
              </w:rPr>
            </w:rPrChange>
          </w:rPr>
          <w:t xml:space="preserve"> </w:t>
        </w:r>
        <w:proofErr w:type="spellStart"/>
        <w:r w:rsidRPr="00EB4DBC">
          <w:rPr>
            <w:rPrChange w:id="1379" w:author="LE THACH" w:date="2023-03-25T15:21:00Z">
              <w:rPr>
                <w:b/>
                <w:bCs/>
              </w:rPr>
            </w:rPrChange>
          </w:rPr>
          <w:t>được</w:t>
        </w:r>
        <w:proofErr w:type="spellEnd"/>
        <w:r w:rsidRPr="00EB4DBC">
          <w:rPr>
            <w:rPrChange w:id="1380" w:author="LE THACH" w:date="2023-03-25T15:21:00Z">
              <w:rPr>
                <w:b/>
                <w:bCs/>
              </w:rPr>
            </w:rPrChange>
          </w:rPr>
          <w:t xml:space="preserve"> </w:t>
        </w:r>
        <w:proofErr w:type="spellStart"/>
        <w:r w:rsidRPr="00EB4DBC">
          <w:rPr>
            <w:rPrChange w:id="1381" w:author="LE THACH" w:date="2023-03-25T15:21:00Z">
              <w:rPr>
                <w:b/>
                <w:bCs/>
              </w:rPr>
            </w:rPrChange>
          </w:rPr>
          <w:t>nó</w:t>
        </w:r>
        <w:proofErr w:type="spellEnd"/>
        <w:r w:rsidRPr="00EB4DBC">
          <w:rPr>
            <w:rPrChange w:id="1382" w:author="LE THACH" w:date="2023-03-25T15:21:00Z">
              <w:rPr>
                <w:b/>
                <w:bCs/>
              </w:rPr>
            </w:rPrChange>
          </w:rPr>
          <w:t xml:space="preserve">. Visual Studio </w:t>
        </w:r>
        <w:proofErr w:type="spellStart"/>
        <w:r w:rsidRPr="00EB4DBC">
          <w:rPr>
            <w:rPrChange w:id="1383" w:author="LE THACH" w:date="2023-03-25T15:21:00Z">
              <w:rPr>
                <w:b/>
                <w:bCs/>
              </w:rPr>
            </w:rPrChange>
          </w:rPr>
          <w:t>được</w:t>
        </w:r>
        <w:proofErr w:type="spellEnd"/>
        <w:r w:rsidRPr="00EB4DBC">
          <w:rPr>
            <w:rPrChange w:id="1384" w:author="LE THACH" w:date="2023-03-25T15:21:00Z">
              <w:rPr>
                <w:b/>
                <w:bCs/>
              </w:rPr>
            </w:rPrChange>
          </w:rPr>
          <w:t xml:space="preserve"> </w:t>
        </w:r>
        <w:proofErr w:type="spellStart"/>
        <w:r w:rsidRPr="00EB4DBC">
          <w:rPr>
            <w:rPrChange w:id="1385" w:author="LE THACH" w:date="2023-03-25T15:21:00Z">
              <w:rPr>
                <w:b/>
                <w:bCs/>
              </w:rPr>
            </w:rPrChange>
          </w:rPr>
          <w:t>viết</w:t>
        </w:r>
        <w:proofErr w:type="spellEnd"/>
        <w:r w:rsidRPr="00EB4DBC">
          <w:rPr>
            <w:rPrChange w:id="1386" w:author="LE THACH" w:date="2023-03-25T15:21:00Z">
              <w:rPr>
                <w:b/>
                <w:bCs/>
              </w:rPr>
            </w:rPrChange>
          </w:rPr>
          <w:t xml:space="preserve"> </w:t>
        </w:r>
        <w:proofErr w:type="spellStart"/>
        <w:r w:rsidRPr="00EB4DBC">
          <w:rPr>
            <w:rPrChange w:id="1387" w:author="LE THACH" w:date="2023-03-25T15:21:00Z">
              <w:rPr>
                <w:b/>
                <w:bCs/>
              </w:rPr>
            </w:rPrChange>
          </w:rPr>
          <w:t>bằng</w:t>
        </w:r>
        <w:proofErr w:type="spellEnd"/>
        <w:r w:rsidRPr="00EB4DBC">
          <w:rPr>
            <w:rPrChange w:id="1388" w:author="LE THACH" w:date="2023-03-25T15:21:00Z">
              <w:rPr>
                <w:b/>
                <w:bCs/>
              </w:rPr>
            </w:rPrChange>
          </w:rPr>
          <w:t xml:space="preserve"> 2 </w:t>
        </w:r>
        <w:proofErr w:type="spellStart"/>
        <w:r w:rsidRPr="00EB4DBC">
          <w:rPr>
            <w:rPrChange w:id="1389" w:author="LE THACH" w:date="2023-03-25T15:21:00Z">
              <w:rPr>
                <w:b/>
                <w:bCs/>
              </w:rPr>
            </w:rPrChange>
          </w:rPr>
          <w:t>ngôn</w:t>
        </w:r>
        <w:proofErr w:type="spellEnd"/>
        <w:r w:rsidRPr="00EB4DBC">
          <w:rPr>
            <w:rPrChange w:id="1390" w:author="LE THACH" w:date="2023-03-25T15:21:00Z">
              <w:rPr>
                <w:b/>
                <w:bCs/>
              </w:rPr>
            </w:rPrChange>
          </w:rPr>
          <w:t xml:space="preserve"> </w:t>
        </w:r>
        <w:proofErr w:type="spellStart"/>
        <w:r w:rsidRPr="00EB4DBC">
          <w:rPr>
            <w:rPrChange w:id="1391" w:author="LE THACH" w:date="2023-03-25T15:21:00Z">
              <w:rPr>
                <w:b/>
                <w:bCs/>
              </w:rPr>
            </w:rPrChange>
          </w:rPr>
          <w:t>ngữ</w:t>
        </w:r>
        <w:proofErr w:type="spellEnd"/>
        <w:r w:rsidRPr="00EB4DBC">
          <w:rPr>
            <w:rPrChange w:id="1392" w:author="LE THACH" w:date="2023-03-25T15:21:00Z">
              <w:rPr>
                <w:b/>
                <w:bCs/>
              </w:rPr>
            </w:rPrChange>
          </w:rPr>
          <w:t xml:space="preserve"> </w:t>
        </w:r>
        <w:proofErr w:type="spellStart"/>
        <w:r w:rsidRPr="00EB4DBC">
          <w:rPr>
            <w:rPrChange w:id="1393" w:author="LE THACH" w:date="2023-03-25T15:21:00Z">
              <w:rPr>
                <w:b/>
                <w:bCs/>
              </w:rPr>
            </w:rPrChange>
          </w:rPr>
          <w:t>đó</w:t>
        </w:r>
        <w:proofErr w:type="spellEnd"/>
        <w:r w:rsidRPr="00EB4DBC">
          <w:rPr>
            <w:rPrChange w:id="1394" w:author="LE THACH" w:date="2023-03-25T15:21:00Z">
              <w:rPr>
                <w:b/>
                <w:bCs/>
              </w:rPr>
            </w:rPrChange>
          </w:rPr>
          <w:t xml:space="preserve"> </w:t>
        </w:r>
        <w:proofErr w:type="spellStart"/>
        <w:r w:rsidRPr="00EB4DBC">
          <w:rPr>
            <w:rPrChange w:id="1395" w:author="LE THACH" w:date="2023-03-25T15:21:00Z">
              <w:rPr>
                <w:b/>
                <w:bCs/>
              </w:rPr>
            </w:rPrChange>
          </w:rPr>
          <w:t>chính</w:t>
        </w:r>
        <w:proofErr w:type="spellEnd"/>
        <w:r w:rsidRPr="00EB4DBC">
          <w:rPr>
            <w:rPrChange w:id="1396" w:author="LE THACH" w:date="2023-03-25T15:21:00Z">
              <w:rPr>
                <w:b/>
                <w:bCs/>
              </w:rPr>
            </w:rPrChange>
          </w:rPr>
          <w:t xml:space="preserve"> </w:t>
        </w:r>
        <w:proofErr w:type="spellStart"/>
        <w:r w:rsidRPr="00EB4DBC">
          <w:rPr>
            <w:rPrChange w:id="1397" w:author="LE THACH" w:date="2023-03-25T15:21:00Z">
              <w:rPr>
                <w:b/>
                <w:bCs/>
              </w:rPr>
            </w:rPrChange>
          </w:rPr>
          <w:t>là</w:t>
        </w:r>
        <w:proofErr w:type="spellEnd"/>
        <w:r w:rsidRPr="00EB4DBC">
          <w:rPr>
            <w:rPrChange w:id="1398" w:author="LE THACH" w:date="2023-03-25T15:21:00Z">
              <w:rPr>
                <w:b/>
                <w:bCs/>
              </w:rPr>
            </w:rPrChange>
          </w:rPr>
          <w:t xml:space="preserve"> C# </w:t>
        </w:r>
        <w:proofErr w:type="spellStart"/>
        <w:r w:rsidRPr="00EB4DBC">
          <w:rPr>
            <w:rPrChange w:id="1399" w:author="LE THACH" w:date="2023-03-25T15:21:00Z">
              <w:rPr>
                <w:b/>
                <w:bCs/>
              </w:rPr>
            </w:rPrChange>
          </w:rPr>
          <w:t>và</w:t>
        </w:r>
        <w:proofErr w:type="spellEnd"/>
        <w:r w:rsidRPr="00EB4DBC">
          <w:rPr>
            <w:rPrChange w:id="1400" w:author="LE THACH" w:date="2023-03-25T15:21:00Z">
              <w:rPr>
                <w:b/>
                <w:bCs/>
              </w:rPr>
            </w:rPrChange>
          </w:rPr>
          <w:t xml:space="preserve"> VB+. </w:t>
        </w:r>
        <w:proofErr w:type="spellStart"/>
        <w:r w:rsidRPr="00EB4DBC">
          <w:rPr>
            <w:rPrChange w:id="1401" w:author="LE THACH" w:date="2023-03-25T15:21:00Z">
              <w:rPr>
                <w:b/>
                <w:bCs/>
              </w:rPr>
            </w:rPrChange>
          </w:rPr>
          <w:t>Đây</w:t>
        </w:r>
        <w:proofErr w:type="spellEnd"/>
        <w:r w:rsidRPr="00EB4DBC">
          <w:rPr>
            <w:rPrChange w:id="1402" w:author="LE THACH" w:date="2023-03-25T15:21:00Z">
              <w:rPr>
                <w:b/>
                <w:bCs/>
              </w:rPr>
            </w:rPrChange>
          </w:rPr>
          <w:t xml:space="preserve"> </w:t>
        </w:r>
        <w:proofErr w:type="spellStart"/>
        <w:r w:rsidRPr="00EB4DBC">
          <w:rPr>
            <w:rPrChange w:id="1403" w:author="LE THACH" w:date="2023-03-25T15:21:00Z">
              <w:rPr>
                <w:b/>
                <w:bCs/>
              </w:rPr>
            </w:rPrChange>
          </w:rPr>
          <w:t>là</w:t>
        </w:r>
        <w:proofErr w:type="spellEnd"/>
        <w:r w:rsidRPr="00EB4DBC">
          <w:rPr>
            <w:rPrChange w:id="1404" w:author="LE THACH" w:date="2023-03-25T15:21:00Z">
              <w:rPr>
                <w:b/>
                <w:bCs/>
              </w:rPr>
            </w:rPrChange>
          </w:rPr>
          <w:t xml:space="preserve"> 2 </w:t>
        </w:r>
        <w:proofErr w:type="spellStart"/>
        <w:r w:rsidRPr="00EB4DBC">
          <w:rPr>
            <w:rPrChange w:id="1405" w:author="LE THACH" w:date="2023-03-25T15:21:00Z">
              <w:rPr>
                <w:b/>
                <w:bCs/>
              </w:rPr>
            </w:rPrChange>
          </w:rPr>
          <w:t>ngôn</w:t>
        </w:r>
        <w:proofErr w:type="spellEnd"/>
        <w:r w:rsidRPr="00EB4DBC">
          <w:rPr>
            <w:rPrChange w:id="1406" w:author="LE THACH" w:date="2023-03-25T15:21:00Z">
              <w:rPr>
                <w:b/>
                <w:bCs/>
              </w:rPr>
            </w:rPrChange>
          </w:rPr>
          <w:t xml:space="preserve"> </w:t>
        </w:r>
        <w:proofErr w:type="spellStart"/>
        <w:r w:rsidRPr="00EB4DBC">
          <w:rPr>
            <w:rPrChange w:id="1407" w:author="LE THACH" w:date="2023-03-25T15:21:00Z">
              <w:rPr>
                <w:b/>
                <w:bCs/>
              </w:rPr>
            </w:rPrChange>
          </w:rPr>
          <w:t>ngữ</w:t>
        </w:r>
        <w:proofErr w:type="spellEnd"/>
        <w:r w:rsidRPr="00EB4DBC">
          <w:rPr>
            <w:rPrChange w:id="1408" w:author="LE THACH" w:date="2023-03-25T15:21:00Z">
              <w:rPr>
                <w:b/>
                <w:bCs/>
              </w:rPr>
            </w:rPrChange>
          </w:rPr>
          <w:t xml:space="preserve"> </w:t>
        </w:r>
        <w:proofErr w:type="spellStart"/>
        <w:r w:rsidRPr="00EB4DBC">
          <w:rPr>
            <w:rPrChange w:id="1409" w:author="LE THACH" w:date="2023-03-25T15:21:00Z">
              <w:rPr>
                <w:b/>
                <w:bCs/>
              </w:rPr>
            </w:rPrChange>
          </w:rPr>
          <w:t>lập</w:t>
        </w:r>
        <w:proofErr w:type="spellEnd"/>
        <w:r w:rsidRPr="00EB4DBC">
          <w:rPr>
            <w:rPrChange w:id="1410" w:author="LE THACH" w:date="2023-03-25T15:21:00Z">
              <w:rPr>
                <w:b/>
                <w:bCs/>
              </w:rPr>
            </w:rPrChange>
          </w:rPr>
          <w:t xml:space="preserve"> </w:t>
        </w:r>
        <w:proofErr w:type="spellStart"/>
        <w:r w:rsidRPr="00EB4DBC">
          <w:rPr>
            <w:rPrChange w:id="1411" w:author="LE THACH" w:date="2023-03-25T15:21:00Z">
              <w:rPr>
                <w:b/>
                <w:bCs/>
              </w:rPr>
            </w:rPrChange>
          </w:rPr>
          <w:lastRenderedPageBreak/>
          <w:t>trình</w:t>
        </w:r>
        <w:proofErr w:type="spellEnd"/>
        <w:r w:rsidRPr="00EB4DBC">
          <w:rPr>
            <w:rPrChange w:id="1412" w:author="LE THACH" w:date="2023-03-25T15:21:00Z">
              <w:rPr>
                <w:b/>
                <w:bCs/>
              </w:rPr>
            </w:rPrChange>
          </w:rPr>
          <w:t xml:space="preserve"> </w:t>
        </w:r>
        <w:proofErr w:type="spellStart"/>
        <w:r w:rsidRPr="00EB4DBC">
          <w:rPr>
            <w:rPrChange w:id="1413" w:author="LE THACH" w:date="2023-03-25T15:21:00Z">
              <w:rPr>
                <w:b/>
                <w:bCs/>
              </w:rPr>
            </w:rPrChange>
          </w:rPr>
          <w:t>giúp</w:t>
        </w:r>
        <w:proofErr w:type="spellEnd"/>
        <w:r w:rsidRPr="00EB4DBC">
          <w:rPr>
            <w:rPrChange w:id="1414" w:author="LE THACH" w:date="2023-03-25T15:21:00Z">
              <w:rPr>
                <w:b/>
                <w:bCs/>
              </w:rPr>
            </w:rPrChange>
          </w:rPr>
          <w:t xml:space="preserve"> </w:t>
        </w:r>
        <w:proofErr w:type="spellStart"/>
        <w:r w:rsidRPr="00EB4DBC">
          <w:rPr>
            <w:rPrChange w:id="1415" w:author="LE THACH" w:date="2023-03-25T15:21:00Z">
              <w:rPr>
                <w:b/>
                <w:bCs/>
              </w:rPr>
            </w:rPrChange>
          </w:rPr>
          <w:t>người</w:t>
        </w:r>
        <w:proofErr w:type="spellEnd"/>
        <w:r w:rsidRPr="00EB4DBC">
          <w:rPr>
            <w:rPrChange w:id="1416" w:author="LE THACH" w:date="2023-03-25T15:21:00Z">
              <w:rPr>
                <w:b/>
                <w:bCs/>
              </w:rPr>
            </w:rPrChange>
          </w:rPr>
          <w:t xml:space="preserve"> </w:t>
        </w:r>
        <w:proofErr w:type="spellStart"/>
        <w:r w:rsidRPr="00EB4DBC">
          <w:rPr>
            <w:rPrChange w:id="1417" w:author="LE THACH" w:date="2023-03-25T15:21:00Z">
              <w:rPr>
                <w:b/>
                <w:bCs/>
              </w:rPr>
            </w:rPrChange>
          </w:rPr>
          <w:t>dùng</w:t>
        </w:r>
        <w:proofErr w:type="spellEnd"/>
        <w:r w:rsidRPr="00EB4DBC">
          <w:rPr>
            <w:rPrChange w:id="1418" w:author="LE THACH" w:date="2023-03-25T15:21:00Z">
              <w:rPr>
                <w:b/>
                <w:bCs/>
              </w:rPr>
            </w:rPrChange>
          </w:rPr>
          <w:t xml:space="preserve"> </w:t>
        </w:r>
        <w:proofErr w:type="spellStart"/>
        <w:r w:rsidRPr="00EB4DBC">
          <w:rPr>
            <w:rPrChange w:id="1419" w:author="LE THACH" w:date="2023-03-25T15:21:00Z">
              <w:rPr>
                <w:b/>
                <w:bCs/>
              </w:rPr>
            </w:rPrChange>
          </w:rPr>
          <w:t>có</w:t>
        </w:r>
        <w:proofErr w:type="spellEnd"/>
        <w:r w:rsidRPr="00EB4DBC">
          <w:rPr>
            <w:rPrChange w:id="1420" w:author="LE THACH" w:date="2023-03-25T15:21:00Z">
              <w:rPr>
                <w:b/>
                <w:bCs/>
              </w:rPr>
            </w:rPrChange>
          </w:rPr>
          <w:t xml:space="preserve"> </w:t>
        </w:r>
        <w:proofErr w:type="spellStart"/>
        <w:r w:rsidRPr="00EB4DBC">
          <w:rPr>
            <w:rPrChange w:id="1421" w:author="LE THACH" w:date="2023-03-25T15:21:00Z">
              <w:rPr>
                <w:b/>
                <w:bCs/>
              </w:rPr>
            </w:rPrChange>
          </w:rPr>
          <w:t>thể</w:t>
        </w:r>
        <w:proofErr w:type="spellEnd"/>
        <w:r w:rsidRPr="00EB4DBC">
          <w:rPr>
            <w:rPrChange w:id="1422" w:author="LE THACH" w:date="2023-03-25T15:21:00Z">
              <w:rPr>
                <w:b/>
                <w:bCs/>
              </w:rPr>
            </w:rPrChange>
          </w:rPr>
          <w:t xml:space="preserve"> </w:t>
        </w:r>
        <w:proofErr w:type="spellStart"/>
        <w:r w:rsidRPr="00EB4DBC">
          <w:rPr>
            <w:rPrChange w:id="1423" w:author="LE THACH" w:date="2023-03-25T15:21:00Z">
              <w:rPr>
                <w:b/>
                <w:bCs/>
              </w:rPr>
            </w:rPrChange>
          </w:rPr>
          <w:t>lập</w:t>
        </w:r>
        <w:proofErr w:type="spellEnd"/>
        <w:r w:rsidRPr="00EB4DBC">
          <w:rPr>
            <w:rPrChange w:id="1424" w:author="LE THACH" w:date="2023-03-25T15:21:00Z">
              <w:rPr>
                <w:b/>
                <w:bCs/>
              </w:rPr>
            </w:rPrChange>
          </w:rPr>
          <w:t xml:space="preserve"> </w:t>
        </w:r>
        <w:proofErr w:type="spellStart"/>
        <w:r w:rsidRPr="00EB4DBC">
          <w:rPr>
            <w:rPrChange w:id="1425" w:author="LE THACH" w:date="2023-03-25T15:21:00Z">
              <w:rPr>
                <w:b/>
                <w:bCs/>
              </w:rPr>
            </w:rPrChange>
          </w:rPr>
          <w:t>trình</w:t>
        </w:r>
        <w:proofErr w:type="spellEnd"/>
        <w:r w:rsidRPr="00EB4DBC">
          <w:rPr>
            <w:rPrChange w:id="1426" w:author="LE THACH" w:date="2023-03-25T15:21:00Z">
              <w:rPr>
                <w:b/>
                <w:bCs/>
              </w:rPr>
            </w:rPrChange>
          </w:rPr>
          <w:t xml:space="preserve"> </w:t>
        </w:r>
        <w:proofErr w:type="spellStart"/>
        <w:r w:rsidRPr="00EB4DBC">
          <w:rPr>
            <w:rPrChange w:id="1427" w:author="LE THACH" w:date="2023-03-25T15:21:00Z">
              <w:rPr>
                <w:b/>
                <w:bCs/>
              </w:rPr>
            </w:rPrChange>
          </w:rPr>
          <w:t>được</w:t>
        </w:r>
        <w:proofErr w:type="spellEnd"/>
        <w:r w:rsidRPr="00EB4DBC">
          <w:rPr>
            <w:rPrChange w:id="1428" w:author="LE THACH" w:date="2023-03-25T15:21:00Z">
              <w:rPr>
                <w:b/>
                <w:bCs/>
              </w:rPr>
            </w:rPrChange>
          </w:rPr>
          <w:t xml:space="preserve"> </w:t>
        </w:r>
        <w:proofErr w:type="spellStart"/>
        <w:r w:rsidRPr="00EB4DBC">
          <w:rPr>
            <w:rPrChange w:id="1429" w:author="LE THACH" w:date="2023-03-25T15:21:00Z">
              <w:rPr>
                <w:b/>
                <w:bCs/>
              </w:rPr>
            </w:rPrChange>
          </w:rPr>
          <w:t>hệ</w:t>
        </w:r>
        <w:proofErr w:type="spellEnd"/>
        <w:r w:rsidRPr="00EB4DBC">
          <w:rPr>
            <w:rPrChange w:id="1430" w:author="LE THACH" w:date="2023-03-25T15:21:00Z">
              <w:rPr>
                <w:b/>
                <w:bCs/>
              </w:rPr>
            </w:rPrChange>
          </w:rPr>
          <w:t xml:space="preserve"> </w:t>
        </w:r>
        <w:proofErr w:type="spellStart"/>
        <w:r w:rsidRPr="00EB4DBC">
          <w:rPr>
            <w:rPrChange w:id="1431" w:author="LE THACH" w:date="2023-03-25T15:21:00Z">
              <w:rPr>
                <w:b/>
                <w:bCs/>
              </w:rPr>
            </w:rPrChange>
          </w:rPr>
          <w:t>thống</w:t>
        </w:r>
        <w:proofErr w:type="spellEnd"/>
        <w:r w:rsidRPr="00EB4DBC">
          <w:rPr>
            <w:rPrChange w:id="1432" w:author="LE THACH" w:date="2023-03-25T15:21:00Z">
              <w:rPr>
                <w:b/>
                <w:bCs/>
              </w:rPr>
            </w:rPrChange>
          </w:rPr>
          <w:t xml:space="preserve"> </w:t>
        </w:r>
        <w:proofErr w:type="spellStart"/>
        <w:r w:rsidRPr="00EB4DBC">
          <w:rPr>
            <w:rPrChange w:id="1433" w:author="LE THACH" w:date="2023-03-25T15:21:00Z">
              <w:rPr>
                <w:b/>
                <w:bCs/>
              </w:rPr>
            </w:rPrChange>
          </w:rPr>
          <w:t>một</w:t>
        </w:r>
        <w:proofErr w:type="spellEnd"/>
        <w:r w:rsidRPr="00EB4DBC">
          <w:rPr>
            <w:rPrChange w:id="1434" w:author="LE THACH" w:date="2023-03-25T15:21:00Z">
              <w:rPr>
                <w:b/>
                <w:bCs/>
              </w:rPr>
            </w:rPrChange>
          </w:rPr>
          <w:t xml:space="preserve"> </w:t>
        </w:r>
        <w:proofErr w:type="spellStart"/>
        <w:r w:rsidRPr="00EB4DBC">
          <w:rPr>
            <w:rPrChange w:id="1435" w:author="LE THACH" w:date="2023-03-25T15:21:00Z">
              <w:rPr>
                <w:b/>
                <w:bCs/>
              </w:rPr>
            </w:rPrChange>
          </w:rPr>
          <w:t>các</w:t>
        </w:r>
        <w:proofErr w:type="spellEnd"/>
        <w:r w:rsidRPr="00EB4DBC">
          <w:rPr>
            <w:rPrChange w:id="1436" w:author="LE THACH" w:date="2023-03-25T15:21:00Z">
              <w:rPr>
                <w:b/>
                <w:bCs/>
              </w:rPr>
            </w:rPrChange>
          </w:rPr>
          <w:t xml:space="preserve"> </w:t>
        </w:r>
        <w:proofErr w:type="spellStart"/>
        <w:r w:rsidRPr="00EB4DBC">
          <w:rPr>
            <w:rPrChange w:id="1437" w:author="LE THACH" w:date="2023-03-25T15:21:00Z">
              <w:rPr>
                <w:b/>
                <w:bCs/>
              </w:rPr>
            </w:rPrChange>
          </w:rPr>
          <w:t>dễ</w:t>
        </w:r>
        <w:proofErr w:type="spellEnd"/>
        <w:r w:rsidRPr="00EB4DBC">
          <w:rPr>
            <w:rPrChange w:id="1438" w:author="LE THACH" w:date="2023-03-25T15:21:00Z">
              <w:rPr>
                <w:b/>
                <w:bCs/>
              </w:rPr>
            </w:rPrChange>
          </w:rPr>
          <w:t xml:space="preserve"> </w:t>
        </w:r>
        <w:proofErr w:type="spellStart"/>
        <w:r w:rsidRPr="00EB4DBC">
          <w:rPr>
            <w:rPrChange w:id="1439" w:author="LE THACH" w:date="2023-03-25T15:21:00Z">
              <w:rPr>
                <w:b/>
                <w:bCs/>
              </w:rPr>
            </w:rPrChange>
          </w:rPr>
          <w:t>dàng</w:t>
        </w:r>
        <w:proofErr w:type="spellEnd"/>
        <w:r w:rsidRPr="00EB4DBC">
          <w:rPr>
            <w:rPrChange w:id="1440" w:author="LE THACH" w:date="2023-03-25T15:21:00Z">
              <w:rPr>
                <w:b/>
                <w:bCs/>
              </w:rPr>
            </w:rPrChange>
          </w:rPr>
          <w:t xml:space="preserve"> </w:t>
        </w:r>
        <w:proofErr w:type="spellStart"/>
        <w:r w:rsidRPr="00EB4DBC">
          <w:rPr>
            <w:rPrChange w:id="1441" w:author="LE THACH" w:date="2023-03-25T15:21:00Z">
              <w:rPr>
                <w:b/>
                <w:bCs/>
              </w:rPr>
            </w:rPrChange>
          </w:rPr>
          <w:t>và</w:t>
        </w:r>
        <w:proofErr w:type="spellEnd"/>
        <w:r w:rsidRPr="00EB4DBC">
          <w:rPr>
            <w:rPrChange w:id="1442" w:author="LE THACH" w:date="2023-03-25T15:21:00Z">
              <w:rPr>
                <w:b/>
                <w:bCs/>
              </w:rPr>
            </w:rPrChange>
          </w:rPr>
          <w:t xml:space="preserve"> </w:t>
        </w:r>
        <w:proofErr w:type="spellStart"/>
        <w:r w:rsidRPr="00EB4DBC">
          <w:rPr>
            <w:rPrChange w:id="1443" w:author="LE THACH" w:date="2023-03-25T15:21:00Z">
              <w:rPr>
                <w:b/>
                <w:bCs/>
              </w:rPr>
            </w:rPrChange>
          </w:rPr>
          <w:t>nhanh</w:t>
        </w:r>
        <w:proofErr w:type="spellEnd"/>
        <w:r w:rsidRPr="00EB4DBC">
          <w:rPr>
            <w:rPrChange w:id="1444" w:author="LE THACH" w:date="2023-03-25T15:21:00Z">
              <w:rPr>
                <w:b/>
                <w:bCs/>
              </w:rPr>
            </w:rPrChange>
          </w:rPr>
          <w:t xml:space="preserve"> </w:t>
        </w:r>
        <w:proofErr w:type="spellStart"/>
        <w:r w:rsidRPr="00EB4DBC">
          <w:rPr>
            <w:rPrChange w:id="1445" w:author="LE THACH" w:date="2023-03-25T15:21:00Z">
              <w:rPr>
                <w:b/>
                <w:bCs/>
              </w:rPr>
            </w:rPrChange>
          </w:rPr>
          <w:t>chóng</w:t>
        </w:r>
        <w:proofErr w:type="spellEnd"/>
        <w:r w:rsidRPr="00EB4DBC">
          <w:rPr>
            <w:rPrChange w:id="1446" w:author="LE THACH" w:date="2023-03-25T15:21:00Z">
              <w:rPr>
                <w:b/>
                <w:bCs/>
              </w:rPr>
            </w:rPrChange>
          </w:rPr>
          <w:t xml:space="preserve"> </w:t>
        </w:r>
        <w:proofErr w:type="spellStart"/>
        <w:r w:rsidRPr="00EB4DBC">
          <w:rPr>
            <w:rPrChange w:id="1447" w:author="LE THACH" w:date="2023-03-25T15:21:00Z">
              <w:rPr>
                <w:b/>
                <w:bCs/>
              </w:rPr>
            </w:rPrChange>
          </w:rPr>
          <w:t>nhất</w:t>
        </w:r>
        <w:proofErr w:type="spellEnd"/>
        <w:r w:rsidRPr="00EB4DBC">
          <w:rPr>
            <w:rPrChange w:id="1448" w:author="LE THACH" w:date="2023-03-25T15:21:00Z">
              <w:rPr>
                <w:b/>
                <w:bCs/>
              </w:rPr>
            </w:rPrChange>
          </w:rPr>
          <w:t xml:space="preserve"> </w:t>
        </w:r>
        <w:proofErr w:type="spellStart"/>
        <w:r w:rsidRPr="00EB4DBC">
          <w:rPr>
            <w:rPrChange w:id="1449" w:author="LE THACH" w:date="2023-03-25T15:21:00Z">
              <w:rPr>
                <w:b/>
                <w:bCs/>
              </w:rPr>
            </w:rPrChange>
          </w:rPr>
          <w:t>thông</w:t>
        </w:r>
        <w:proofErr w:type="spellEnd"/>
        <w:r w:rsidRPr="00EB4DBC">
          <w:rPr>
            <w:rPrChange w:id="1450" w:author="LE THACH" w:date="2023-03-25T15:21:00Z">
              <w:rPr>
                <w:b/>
                <w:bCs/>
              </w:rPr>
            </w:rPrChange>
          </w:rPr>
          <w:t xml:space="preserve"> qua Visual Studio.</w:t>
        </w:r>
      </w:ins>
    </w:p>
    <w:p w14:paraId="240946CE" w14:textId="77777777" w:rsidR="00EB4DBC" w:rsidRPr="00EB4DBC" w:rsidRDefault="00EB4DBC" w:rsidP="00EB4DBC">
      <w:pPr>
        <w:tabs>
          <w:tab w:val="left" w:pos="816"/>
        </w:tabs>
        <w:ind w:left="360"/>
        <w:rPr>
          <w:ins w:id="1451" w:author="LE THACH" w:date="2023-03-25T15:21:00Z"/>
          <w:rPrChange w:id="1452" w:author="LE THACH" w:date="2023-03-25T15:21:00Z">
            <w:rPr>
              <w:ins w:id="1453" w:author="LE THACH" w:date="2023-03-25T15:21:00Z"/>
              <w:b/>
              <w:bCs/>
            </w:rPr>
          </w:rPrChange>
        </w:rPr>
      </w:pPr>
      <w:ins w:id="1454" w:author="LE THACH" w:date="2023-03-25T15:21:00Z">
        <w:r w:rsidRPr="00EB4DBC">
          <w:rPr>
            <w:rPrChange w:id="1455" w:author="LE THACH" w:date="2023-03-25T15:21:00Z">
              <w:rPr>
                <w:b/>
                <w:bCs/>
              </w:rPr>
            </w:rPrChange>
          </w:rPr>
          <w:t xml:space="preserve">Visual Studio </w:t>
        </w:r>
        <w:proofErr w:type="spellStart"/>
        <w:r w:rsidRPr="00EB4DBC">
          <w:rPr>
            <w:rPrChange w:id="1456" w:author="LE THACH" w:date="2023-03-25T15:21:00Z">
              <w:rPr>
                <w:b/>
                <w:bCs/>
              </w:rPr>
            </w:rPrChange>
          </w:rPr>
          <w:t>là</w:t>
        </w:r>
        <w:proofErr w:type="spellEnd"/>
        <w:r w:rsidRPr="00EB4DBC">
          <w:rPr>
            <w:rPrChange w:id="1457" w:author="LE THACH" w:date="2023-03-25T15:21:00Z">
              <w:rPr>
                <w:b/>
                <w:bCs/>
              </w:rPr>
            </w:rPrChange>
          </w:rPr>
          <w:t xml:space="preserve"> </w:t>
        </w:r>
        <w:proofErr w:type="spellStart"/>
        <w:r w:rsidRPr="00EB4DBC">
          <w:rPr>
            <w:rPrChange w:id="1458" w:author="LE THACH" w:date="2023-03-25T15:21:00Z">
              <w:rPr>
                <w:b/>
                <w:bCs/>
              </w:rPr>
            </w:rPrChange>
          </w:rPr>
          <w:t>một</w:t>
        </w:r>
        <w:proofErr w:type="spellEnd"/>
        <w:r w:rsidRPr="00EB4DBC">
          <w:rPr>
            <w:rPrChange w:id="1459" w:author="LE THACH" w:date="2023-03-25T15:21:00Z">
              <w:rPr>
                <w:b/>
                <w:bCs/>
              </w:rPr>
            </w:rPrChange>
          </w:rPr>
          <w:t xml:space="preserve"> </w:t>
        </w:r>
        <w:proofErr w:type="spellStart"/>
        <w:r w:rsidRPr="00EB4DBC">
          <w:rPr>
            <w:rPrChange w:id="1460" w:author="LE THACH" w:date="2023-03-25T15:21:00Z">
              <w:rPr>
                <w:b/>
                <w:bCs/>
              </w:rPr>
            </w:rPrChange>
          </w:rPr>
          <w:t>phần</w:t>
        </w:r>
        <w:proofErr w:type="spellEnd"/>
        <w:r w:rsidRPr="00EB4DBC">
          <w:rPr>
            <w:rPrChange w:id="1461" w:author="LE THACH" w:date="2023-03-25T15:21:00Z">
              <w:rPr>
                <w:b/>
                <w:bCs/>
              </w:rPr>
            </w:rPrChange>
          </w:rPr>
          <w:t xml:space="preserve"> </w:t>
        </w:r>
        <w:proofErr w:type="spellStart"/>
        <w:r w:rsidRPr="00EB4DBC">
          <w:rPr>
            <w:rPrChange w:id="1462" w:author="LE THACH" w:date="2023-03-25T15:21:00Z">
              <w:rPr>
                <w:b/>
                <w:bCs/>
              </w:rPr>
            </w:rPrChange>
          </w:rPr>
          <w:t>mềm</w:t>
        </w:r>
        <w:proofErr w:type="spellEnd"/>
        <w:r w:rsidRPr="00EB4DBC">
          <w:rPr>
            <w:rPrChange w:id="1463" w:author="LE THACH" w:date="2023-03-25T15:21:00Z">
              <w:rPr>
                <w:b/>
                <w:bCs/>
              </w:rPr>
            </w:rPrChange>
          </w:rPr>
          <w:t xml:space="preserve"> </w:t>
        </w:r>
        <w:proofErr w:type="spellStart"/>
        <w:r w:rsidRPr="00EB4DBC">
          <w:rPr>
            <w:rPrChange w:id="1464" w:author="LE THACH" w:date="2023-03-25T15:21:00Z">
              <w:rPr>
                <w:b/>
                <w:bCs/>
              </w:rPr>
            </w:rPrChange>
          </w:rPr>
          <w:t>lập</w:t>
        </w:r>
        <w:proofErr w:type="spellEnd"/>
        <w:r w:rsidRPr="00EB4DBC">
          <w:rPr>
            <w:rPrChange w:id="1465" w:author="LE THACH" w:date="2023-03-25T15:21:00Z">
              <w:rPr>
                <w:b/>
                <w:bCs/>
              </w:rPr>
            </w:rPrChange>
          </w:rPr>
          <w:t xml:space="preserve"> </w:t>
        </w:r>
        <w:proofErr w:type="spellStart"/>
        <w:r w:rsidRPr="00EB4DBC">
          <w:rPr>
            <w:rPrChange w:id="1466" w:author="LE THACH" w:date="2023-03-25T15:21:00Z">
              <w:rPr>
                <w:b/>
                <w:bCs/>
              </w:rPr>
            </w:rPrChange>
          </w:rPr>
          <w:t>trình</w:t>
        </w:r>
        <w:proofErr w:type="spellEnd"/>
        <w:r w:rsidRPr="00EB4DBC">
          <w:rPr>
            <w:rPrChange w:id="1467" w:author="LE THACH" w:date="2023-03-25T15:21:00Z">
              <w:rPr>
                <w:b/>
                <w:bCs/>
              </w:rPr>
            </w:rPrChange>
          </w:rPr>
          <w:t xml:space="preserve"> </w:t>
        </w:r>
        <w:proofErr w:type="spellStart"/>
        <w:r w:rsidRPr="00EB4DBC">
          <w:rPr>
            <w:rPrChange w:id="1468" w:author="LE THACH" w:date="2023-03-25T15:21:00Z">
              <w:rPr>
                <w:b/>
                <w:bCs/>
              </w:rPr>
            </w:rPrChange>
          </w:rPr>
          <w:t>hệ</w:t>
        </w:r>
        <w:proofErr w:type="spellEnd"/>
        <w:r w:rsidRPr="00EB4DBC">
          <w:rPr>
            <w:rPrChange w:id="1469" w:author="LE THACH" w:date="2023-03-25T15:21:00Z">
              <w:rPr>
                <w:b/>
                <w:bCs/>
              </w:rPr>
            </w:rPrChange>
          </w:rPr>
          <w:t xml:space="preserve"> </w:t>
        </w:r>
        <w:proofErr w:type="spellStart"/>
        <w:r w:rsidRPr="00EB4DBC">
          <w:rPr>
            <w:rPrChange w:id="1470" w:author="LE THACH" w:date="2023-03-25T15:21:00Z">
              <w:rPr>
                <w:b/>
                <w:bCs/>
              </w:rPr>
            </w:rPrChange>
          </w:rPr>
          <w:t>thống</w:t>
        </w:r>
        <w:proofErr w:type="spellEnd"/>
        <w:r w:rsidRPr="00EB4DBC">
          <w:rPr>
            <w:rPrChange w:id="1471" w:author="LE THACH" w:date="2023-03-25T15:21:00Z">
              <w:rPr>
                <w:b/>
                <w:bCs/>
              </w:rPr>
            </w:rPrChange>
          </w:rPr>
          <w:t xml:space="preserve"> </w:t>
        </w:r>
        <w:proofErr w:type="spellStart"/>
        <w:r w:rsidRPr="00EB4DBC">
          <w:rPr>
            <w:rPrChange w:id="1472" w:author="LE THACH" w:date="2023-03-25T15:21:00Z">
              <w:rPr>
                <w:b/>
                <w:bCs/>
              </w:rPr>
            </w:rPrChange>
          </w:rPr>
          <w:t>được</w:t>
        </w:r>
        <w:proofErr w:type="spellEnd"/>
        <w:r w:rsidRPr="00EB4DBC">
          <w:rPr>
            <w:rPrChange w:id="1473" w:author="LE THACH" w:date="2023-03-25T15:21:00Z">
              <w:rPr>
                <w:b/>
                <w:bCs/>
              </w:rPr>
            </w:rPrChange>
          </w:rPr>
          <w:t xml:space="preserve"> </w:t>
        </w:r>
        <w:proofErr w:type="spellStart"/>
        <w:r w:rsidRPr="00EB4DBC">
          <w:rPr>
            <w:rPrChange w:id="1474" w:author="LE THACH" w:date="2023-03-25T15:21:00Z">
              <w:rPr>
                <w:b/>
                <w:bCs/>
              </w:rPr>
            </w:rPrChange>
          </w:rPr>
          <w:t>sản</w:t>
        </w:r>
        <w:proofErr w:type="spellEnd"/>
        <w:r w:rsidRPr="00EB4DBC">
          <w:rPr>
            <w:rPrChange w:id="1475" w:author="LE THACH" w:date="2023-03-25T15:21:00Z">
              <w:rPr>
                <w:b/>
                <w:bCs/>
              </w:rPr>
            </w:rPrChange>
          </w:rPr>
          <w:t xml:space="preserve"> </w:t>
        </w:r>
        <w:proofErr w:type="spellStart"/>
        <w:r w:rsidRPr="00EB4DBC">
          <w:rPr>
            <w:rPrChange w:id="1476" w:author="LE THACH" w:date="2023-03-25T15:21:00Z">
              <w:rPr>
                <w:b/>
                <w:bCs/>
              </w:rPr>
            </w:rPrChange>
          </w:rPr>
          <w:t>xuất</w:t>
        </w:r>
        <w:proofErr w:type="spellEnd"/>
        <w:r w:rsidRPr="00EB4DBC">
          <w:rPr>
            <w:rPrChange w:id="1477" w:author="LE THACH" w:date="2023-03-25T15:21:00Z">
              <w:rPr>
                <w:b/>
                <w:bCs/>
              </w:rPr>
            </w:rPrChange>
          </w:rPr>
          <w:t xml:space="preserve"> </w:t>
        </w:r>
        <w:proofErr w:type="spellStart"/>
        <w:r w:rsidRPr="00EB4DBC">
          <w:rPr>
            <w:rPrChange w:id="1478" w:author="LE THACH" w:date="2023-03-25T15:21:00Z">
              <w:rPr>
                <w:b/>
                <w:bCs/>
              </w:rPr>
            </w:rPrChange>
          </w:rPr>
          <w:t>trực</w:t>
        </w:r>
        <w:proofErr w:type="spellEnd"/>
        <w:r w:rsidRPr="00EB4DBC">
          <w:rPr>
            <w:rPrChange w:id="1479" w:author="LE THACH" w:date="2023-03-25T15:21:00Z">
              <w:rPr>
                <w:b/>
                <w:bCs/>
              </w:rPr>
            </w:rPrChange>
          </w:rPr>
          <w:t xml:space="preserve"> </w:t>
        </w:r>
        <w:proofErr w:type="spellStart"/>
        <w:r w:rsidRPr="00EB4DBC">
          <w:rPr>
            <w:rPrChange w:id="1480" w:author="LE THACH" w:date="2023-03-25T15:21:00Z">
              <w:rPr>
                <w:b/>
                <w:bCs/>
              </w:rPr>
            </w:rPrChange>
          </w:rPr>
          <w:t>tiếp</w:t>
        </w:r>
        <w:proofErr w:type="spellEnd"/>
        <w:r w:rsidRPr="00EB4DBC">
          <w:rPr>
            <w:rPrChange w:id="1481" w:author="LE THACH" w:date="2023-03-25T15:21:00Z">
              <w:rPr>
                <w:b/>
                <w:bCs/>
              </w:rPr>
            </w:rPrChange>
          </w:rPr>
          <w:t xml:space="preserve"> </w:t>
        </w:r>
        <w:proofErr w:type="spellStart"/>
        <w:r w:rsidRPr="00EB4DBC">
          <w:rPr>
            <w:rPrChange w:id="1482" w:author="LE THACH" w:date="2023-03-25T15:21:00Z">
              <w:rPr>
                <w:b/>
                <w:bCs/>
              </w:rPr>
            </w:rPrChange>
          </w:rPr>
          <w:t>từ</w:t>
        </w:r>
        <w:proofErr w:type="spellEnd"/>
        <w:r w:rsidRPr="00EB4DBC">
          <w:rPr>
            <w:rPrChange w:id="1483" w:author="LE THACH" w:date="2023-03-25T15:21:00Z">
              <w:rPr>
                <w:b/>
                <w:bCs/>
              </w:rPr>
            </w:rPrChange>
          </w:rPr>
          <w:t xml:space="preserve"> Microsoft. </w:t>
        </w:r>
        <w:proofErr w:type="spellStart"/>
        <w:r w:rsidRPr="00EB4DBC">
          <w:rPr>
            <w:rPrChange w:id="1484" w:author="LE THACH" w:date="2023-03-25T15:21:00Z">
              <w:rPr>
                <w:b/>
                <w:bCs/>
              </w:rPr>
            </w:rPrChange>
          </w:rPr>
          <w:t>Từ</w:t>
        </w:r>
        <w:proofErr w:type="spellEnd"/>
        <w:r w:rsidRPr="00EB4DBC">
          <w:rPr>
            <w:rPrChange w:id="1485" w:author="LE THACH" w:date="2023-03-25T15:21:00Z">
              <w:rPr>
                <w:b/>
                <w:bCs/>
              </w:rPr>
            </w:rPrChange>
          </w:rPr>
          <w:t xml:space="preserve"> </w:t>
        </w:r>
        <w:proofErr w:type="spellStart"/>
        <w:r w:rsidRPr="00EB4DBC">
          <w:rPr>
            <w:rPrChange w:id="1486" w:author="LE THACH" w:date="2023-03-25T15:21:00Z">
              <w:rPr>
                <w:b/>
                <w:bCs/>
              </w:rPr>
            </w:rPrChange>
          </w:rPr>
          <w:t>khi</w:t>
        </w:r>
        <w:proofErr w:type="spellEnd"/>
        <w:r w:rsidRPr="00EB4DBC">
          <w:rPr>
            <w:rPrChange w:id="1487" w:author="LE THACH" w:date="2023-03-25T15:21:00Z">
              <w:rPr>
                <w:b/>
                <w:bCs/>
              </w:rPr>
            </w:rPrChange>
          </w:rPr>
          <w:t xml:space="preserve"> ra </w:t>
        </w:r>
        <w:proofErr w:type="spellStart"/>
        <w:r w:rsidRPr="00EB4DBC">
          <w:rPr>
            <w:rPrChange w:id="1488" w:author="LE THACH" w:date="2023-03-25T15:21:00Z">
              <w:rPr>
                <w:b/>
                <w:bCs/>
              </w:rPr>
            </w:rPrChange>
          </w:rPr>
          <w:t>đời</w:t>
        </w:r>
        <w:proofErr w:type="spellEnd"/>
        <w:r w:rsidRPr="00EB4DBC">
          <w:rPr>
            <w:rPrChange w:id="1489" w:author="LE THACH" w:date="2023-03-25T15:21:00Z">
              <w:rPr>
                <w:b/>
                <w:bCs/>
              </w:rPr>
            </w:rPrChange>
          </w:rPr>
          <w:t xml:space="preserve"> </w:t>
        </w:r>
        <w:proofErr w:type="spellStart"/>
        <w:r w:rsidRPr="00EB4DBC">
          <w:rPr>
            <w:rPrChange w:id="1490" w:author="LE THACH" w:date="2023-03-25T15:21:00Z">
              <w:rPr>
                <w:b/>
                <w:bCs/>
              </w:rPr>
            </w:rPrChange>
          </w:rPr>
          <w:t>đến</w:t>
        </w:r>
        <w:proofErr w:type="spellEnd"/>
        <w:r w:rsidRPr="00EB4DBC">
          <w:rPr>
            <w:rPrChange w:id="1491" w:author="LE THACH" w:date="2023-03-25T15:21:00Z">
              <w:rPr>
                <w:b/>
                <w:bCs/>
              </w:rPr>
            </w:rPrChange>
          </w:rPr>
          <w:t xml:space="preserve"> nay, Visual Studio </w:t>
        </w:r>
        <w:proofErr w:type="spellStart"/>
        <w:r w:rsidRPr="00EB4DBC">
          <w:rPr>
            <w:rPrChange w:id="1492" w:author="LE THACH" w:date="2023-03-25T15:21:00Z">
              <w:rPr>
                <w:b/>
                <w:bCs/>
              </w:rPr>
            </w:rPrChange>
          </w:rPr>
          <w:t>đã</w:t>
        </w:r>
        <w:proofErr w:type="spellEnd"/>
        <w:r w:rsidRPr="00EB4DBC">
          <w:rPr>
            <w:rPrChange w:id="1493" w:author="LE THACH" w:date="2023-03-25T15:21:00Z">
              <w:rPr>
                <w:b/>
                <w:bCs/>
              </w:rPr>
            </w:rPrChange>
          </w:rPr>
          <w:t xml:space="preserve"> </w:t>
        </w:r>
        <w:proofErr w:type="spellStart"/>
        <w:r w:rsidRPr="00EB4DBC">
          <w:rPr>
            <w:rPrChange w:id="1494" w:author="LE THACH" w:date="2023-03-25T15:21:00Z">
              <w:rPr>
                <w:b/>
                <w:bCs/>
              </w:rPr>
            </w:rPrChange>
          </w:rPr>
          <w:t>có</w:t>
        </w:r>
        <w:proofErr w:type="spellEnd"/>
        <w:r w:rsidRPr="00EB4DBC">
          <w:rPr>
            <w:rPrChange w:id="1495" w:author="LE THACH" w:date="2023-03-25T15:21:00Z">
              <w:rPr>
                <w:b/>
                <w:bCs/>
              </w:rPr>
            </w:rPrChange>
          </w:rPr>
          <w:t xml:space="preserve"> </w:t>
        </w:r>
        <w:proofErr w:type="spellStart"/>
        <w:r w:rsidRPr="00EB4DBC">
          <w:rPr>
            <w:rPrChange w:id="1496" w:author="LE THACH" w:date="2023-03-25T15:21:00Z">
              <w:rPr>
                <w:b/>
                <w:bCs/>
              </w:rPr>
            </w:rPrChange>
          </w:rPr>
          <w:t>rất</w:t>
        </w:r>
        <w:proofErr w:type="spellEnd"/>
        <w:r w:rsidRPr="00EB4DBC">
          <w:rPr>
            <w:rPrChange w:id="1497" w:author="LE THACH" w:date="2023-03-25T15:21:00Z">
              <w:rPr>
                <w:b/>
                <w:bCs/>
              </w:rPr>
            </w:rPrChange>
          </w:rPr>
          <w:t xml:space="preserve"> </w:t>
        </w:r>
        <w:proofErr w:type="spellStart"/>
        <w:r w:rsidRPr="00EB4DBC">
          <w:rPr>
            <w:rPrChange w:id="1498" w:author="LE THACH" w:date="2023-03-25T15:21:00Z">
              <w:rPr>
                <w:b/>
                <w:bCs/>
              </w:rPr>
            </w:rPrChange>
          </w:rPr>
          <w:t>nhiều</w:t>
        </w:r>
        <w:proofErr w:type="spellEnd"/>
        <w:r w:rsidRPr="00EB4DBC">
          <w:rPr>
            <w:rPrChange w:id="1499" w:author="LE THACH" w:date="2023-03-25T15:21:00Z">
              <w:rPr>
                <w:b/>
                <w:bCs/>
              </w:rPr>
            </w:rPrChange>
          </w:rPr>
          <w:t xml:space="preserve"> </w:t>
        </w:r>
        <w:proofErr w:type="spellStart"/>
        <w:r w:rsidRPr="00EB4DBC">
          <w:rPr>
            <w:rPrChange w:id="1500" w:author="LE THACH" w:date="2023-03-25T15:21:00Z">
              <w:rPr>
                <w:b/>
                <w:bCs/>
              </w:rPr>
            </w:rPrChange>
          </w:rPr>
          <w:t>các</w:t>
        </w:r>
        <w:proofErr w:type="spellEnd"/>
        <w:r w:rsidRPr="00EB4DBC">
          <w:rPr>
            <w:rPrChange w:id="1501" w:author="LE THACH" w:date="2023-03-25T15:21:00Z">
              <w:rPr>
                <w:b/>
                <w:bCs/>
              </w:rPr>
            </w:rPrChange>
          </w:rPr>
          <w:t xml:space="preserve"> </w:t>
        </w:r>
        <w:proofErr w:type="spellStart"/>
        <w:r w:rsidRPr="00EB4DBC">
          <w:rPr>
            <w:rPrChange w:id="1502" w:author="LE THACH" w:date="2023-03-25T15:21:00Z">
              <w:rPr>
                <w:b/>
                <w:bCs/>
              </w:rPr>
            </w:rPrChange>
          </w:rPr>
          <w:t>phiên</w:t>
        </w:r>
        <w:proofErr w:type="spellEnd"/>
        <w:r w:rsidRPr="00EB4DBC">
          <w:rPr>
            <w:rPrChange w:id="1503" w:author="LE THACH" w:date="2023-03-25T15:21:00Z">
              <w:rPr>
                <w:b/>
                <w:bCs/>
              </w:rPr>
            </w:rPrChange>
          </w:rPr>
          <w:t xml:space="preserve"> </w:t>
        </w:r>
        <w:proofErr w:type="spellStart"/>
        <w:r w:rsidRPr="00EB4DBC">
          <w:rPr>
            <w:rPrChange w:id="1504" w:author="LE THACH" w:date="2023-03-25T15:21:00Z">
              <w:rPr>
                <w:b/>
                <w:bCs/>
              </w:rPr>
            </w:rPrChange>
          </w:rPr>
          <w:t>bản</w:t>
        </w:r>
        <w:proofErr w:type="spellEnd"/>
        <w:r w:rsidRPr="00EB4DBC">
          <w:rPr>
            <w:rPrChange w:id="1505" w:author="LE THACH" w:date="2023-03-25T15:21:00Z">
              <w:rPr>
                <w:b/>
                <w:bCs/>
              </w:rPr>
            </w:rPrChange>
          </w:rPr>
          <w:t xml:space="preserve"> </w:t>
        </w:r>
        <w:proofErr w:type="spellStart"/>
        <w:r w:rsidRPr="00EB4DBC">
          <w:rPr>
            <w:rPrChange w:id="1506" w:author="LE THACH" w:date="2023-03-25T15:21:00Z">
              <w:rPr>
                <w:b/>
                <w:bCs/>
              </w:rPr>
            </w:rPrChange>
          </w:rPr>
          <w:t>sử</w:t>
        </w:r>
        <w:proofErr w:type="spellEnd"/>
        <w:r w:rsidRPr="00EB4DBC">
          <w:rPr>
            <w:rPrChange w:id="1507" w:author="LE THACH" w:date="2023-03-25T15:21:00Z">
              <w:rPr>
                <w:b/>
                <w:bCs/>
              </w:rPr>
            </w:rPrChange>
          </w:rPr>
          <w:t xml:space="preserve"> </w:t>
        </w:r>
        <w:proofErr w:type="spellStart"/>
        <w:r w:rsidRPr="00EB4DBC">
          <w:rPr>
            <w:rPrChange w:id="1508" w:author="LE THACH" w:date="2023-03-25T15:21:00Z">
              <w:rPr>
                <w:b/>
                <w:bCs/>
              </w:rPr>
            </w:rPrChange>
          </w:rPr>
          <w:t>dụng</w:t>
        </w:r>
        <w:proofErr w:type="spellEnd"/>
        <w:r w:rsidRPr="00EB4DBC">
          <w:rPr>
            <w:rPrChange w:id="1509" w:author="LE THACH" w:date="2023-03-25T15:21:00Z">
              <w:rPr>
                <w:b/>
                <w:bCs/>
              </w:rPr>
            </w:rPrChange>
          </w:rPr>
          <w:t xml:space="preserve"> </w:t>
        </w:r>
        <w:proofErr w:type="spellStart"/>
        <w:r w:rsidRPr="00EB4DBC">
          <w:rPr>
            <w:rPrChange w:id="1510" w:author="LE THACH" w:date="2023-03-25T15:21:00Z">
              <w:rPr>
                <w:b/>
                <w:bCs/>
              </w:rPr>
            </w:rPrChange>
          </w:rPr>
          <w:t>khác</w:t>
        </w:r>
        <w:proofErr w:type="spellEnd"/>
        <w:r w:rsidRPr="00EB4DBC">
          <w:rPr>
            <w:rPrChange w:id="1511" w:author="LE THACH" w:date="2023-03-25T15:21:00Z">
              <w:rPr>
                <w:b/>
                <w:bCs/>
              </w:rPr>
            </w:rPrChange>
          </w:rPr>
          <w:t xml:space="preserve"> </w:t>
        </w:r>
        <w:proofErr w:type="spellStart"/>
        <w:r w:rsidRPr="00EB4DBC">
          <w:rPr>
            <w:rPrChange w:id="1512" w:author="LE THACH" w:date="2023-03-25T15:21:00Z">
              <w:rPr>
                <w:b/>
                <w:bCs/>
              </w:rPr>
            </w:rPrChange>
          </w:rPr>
          <w:t>nhau</w:t>
        </w:r>
        <w:proofErr w:type="spellEnd"/>
        <w:r w:rsidRPr="00EB4DBC">
          <w:rPr>
            <w:rPrChange w:id="1513" w:author="LE THACH" w:date="2023-03-25T15:21:00Z">
              <w:rPr>
                <w:b/>
                <w:bCs/>
              </w:rPr>
            </w:rPrChange>
          </w:rPr>
          <w:t xml:space="preserve">. </w:t>
        </w:r>
        <w:proofErr w:type="spellStart"/>
        <w:r w:rsidRPr="00EB4DBC">
          <w:rPr>
            <w:rPrChange w:id="1514" w:author="LE THACH" w:date="2023-03-25T15:21:00Z">
              <w:rPr>
                <w:b/>
                <w:bCs/>
              </w:rPr>
            </w:rPrChange>
          </w:rPr>
          <w:t>Điều</w:t>
        </w:r>
        <w:proofErr w:type="spellEnd"/>
        <w:r w:rsidRPr="00EB4DBC">
          <w:rPr>
            <w:rPrChange w:id="1515" w:author="LE THACH" w:date="2023-03-25T15:21:00Z">
              <w:rPr>
                <w:b/>
                <w:bCs/>
              </w:rPr>
            </w:rPrChange>
          </w:rPr>
          <w:t xml:space="preserve"> </w:t>
        </w:r>
        <w:proofErr w:type="spellStart"/>
        <w:r w:rsidRPr="00EB4DBC">
          <w:rPr>
            <w:rPrChange w:id="1516" w:author="LE THACH" w:date="2023-03-25T15:21:00Z">
              <w:rPr>
                <w:b/>
                <w:bCs/>
              </w:rPr>
            </w:rPrChange>
          </w:rPr>
          <w:t>đó</w:t>
        </w:r>
        <w:proofErr w:type="spellEnd"/>
        <w:r w:rsidRPr="00EB4DBC">
          <w:rPr>
            <w:rPrChange w:id="1517" w:author="LE THACH" w:date="2023-03-25T15:21:00Z">
              <w:rPr>
                <w:b/>
                <w:bCs/>
              </w:rPr>
            </w:rPrChange>
          </w:rPr>
          <w:t xml:space="preserve">, </w:t>
        </w:r>
        <w:proofErr w:type="spellStart"/>
        <w:r w:rsidRPr="00EB4DBC">
          <w:rPr>
            <w:rPrChange w:id="1518" w:author="LE THACH" w:date="2023-03-25T15:21:00Z">
              <w:rPr>
                <w:b/>
                <w:bCs/>
              </w:rPr>
            </w:rPrChange>
          </w:rPr>
          <w:t>giúp</w:t>
        </w:r>
        <w:proofErr w:type="spellEnd"/>
        <w:r w:rsidRPr="00EB4DBC">
          <w:rPr>
            <w:rPrChange w:id="1519" w:author="LE THACH" w:date="2023-03-25T15:21:00Z">
              <w:rPr>
                <w:b/>
                <w:bCs/>
              </w:rPr>
            </w:rPrChange>
          </w:rPr>
          <w:t xml:space="preserve"> </w:t>
        </w:r>
        <w:proofErr w:type="spellStart"/>
        <w:r w:rsidRPr="00EB4DBC">
          <w:rPr>
            <w:rPrChange w:id="1520" w:author="LE THACH" w:date="2023-03-25T15:21:00Z">
              <w:rPr>
                <w:b/>
                <w:bCs/>
              </w:rPr>
            </w:rPrChange>
          </w:rPr>
          <w:t>cho</w:t>
        </w:r>
        <w:proofErr w:type="spellEnd"/>
        <w:r w:rsidRPr="00EB4DBC">
          <w:rPr>
            <w:rPrChange w:id="1521" w:author="LE THACH" w:date="2023-03-25T15:21:00Z">
              <w:rPr>
                <w:b/>
                <w:bCs/>
              </w:rPr>
            </w:rPrChange>
          </w:rPr>
          <w:t xml:space="preserve"> </w:t>
        </w:r>
        <w:proofErr w:type="spellStart"/>
        <w:r w:rsidRPr="00EB4DBC">
          <w:rPr>
            <w:rPrChange w:id="1522" w:author="LE THACH" w:date="2023-03-25T15:21:00Z">
              <w:rPr>
                <w:b/>
                <w:bCs/>
              </w:rPr>
            </w:rPrChange>
          </w:rPr>
          <w:t>người</w:t>
        </w:r>
        <w:proofErr w:type="spellEnd"/>
        <w:r w:rsidRPr="00EB4DBC">
          <w:rPr>
            <w:rPrChange w:id="1523" w:author="LE THACH" w:date="2023-03-25T15:21:00Z">
              <w:rPr>
                <w:b/>
                <w:bCs/>
              </w:rPr>
            </w:rPrChange>
          </w:rPr>
          <w:t xml:space="preserve"> </w:t>
        </w:r>
        <w:proofErr w:type="spellStart"/>
        <w:r w:rsidRPr="00EB4DBC">
          <w:rPr>
            <w:rPrChange w:id="1524" w:author="LE THACH" w:date="2023-03-25T15:21:00Z">
              <w:rPr>
                <w:b/>
                <w:bCs/>
              </w:rPr>
            </w:rPrChange>
          </w:rPr>
          <w:t>dùng</w:t>
        </w:r>
        <w:proofErr w:type="spellEnd"/>
        <w:r w:rsidRPr="00EB4DBC">
          <w:rPr>
            <w:rPrChange w:id="1525" w:author="LE THACH" w:date="2023-03-25T15:21:00Z">
              <w:rPr>
                <w:b/>
                <w:bCs/>
              </w:rPr>
            </w:rPrChange>
          </w:rPr>
          <w:t xml:space="preserve"> </w:t>
        </w:r>
        <w:proofErr w:type="spellStart"/>
        <w:r w:rsidRPr="00EB4DBC">
          <w:rPr>
            <w:rPrChange w:id="1526" w:author="LE THACH" w:date="2023-03-25T15:21:00Z">
              <w:rPr>
                <w:b/>
                <w:bCs/>
              </w:rPr>
            </w:rPrChange>
          </w:rPr>
          <w:t>có</w:t>
        </w:r>
        <w:proofErr w:type="spellEnd"/>
        <w:r w:rsidRPr="00EB4DBC">
          <w:rPr>
            <w:rPrChange w:id="1527" w:author="LE THACH" w:date="2023-03-25T15:21:00Z">
              <w:rPr>
                <w:b/>
                <w:bCs/>
              </w:rPr>
            </w:rPrChange>
          </w:rPr>
          <w:t xml:space="preserve"> </w:t>
        </w:r>
        <w:proofErr w:type="spellStart"/>
        <w:r w:rsidRPr="00EB4DBC">
          <w:rPr>
            <w:rPrChange w:id="1528" w:author="LE THACH" w:date="2023-03-25T15:21:00Z">
              <w:rPr>
                <w:b/>
                <w:bCs/>
              </w:rPr>
            </w:rPrChange>
          </w:rPr>
          <w:t>thể</w:t>
        </w:r>
        <w:proofErr w:type="spellEnd"/>
        <w:r w:rsidRPr="00EB4DBC">
          <w:rPr>
            <w:rPrChange w:id="1529" w:author="LE THACH" w:date="2023-03-25T15:21:00Z">
              <w:rPr>
                <w:b/>
                <w:bCs/>
              </w:rPr>
            </w:rPrChange>
          </w:rPr>
          <w:t xml:space="preserve"> </w:t>
        </w:r>
        <w:proofErr w:type="spellStart"/>
        <w:r w:rsidRPr="00EB4DBC">
          <w:rPr>
            <w:rPrChange w:id="1530" w:author="LE THACH" w:date="2023-03-25T15:21:00Z">
              <w:rPr>
                <w:b/>
                <w:bCs/>
              </w:rPr>
            </w:rPrChange>
          </w:rPr>
          <w:t>lựa</w:t>
        </w:r>
        <w:proofErr w:type="spellEnd"/>
        <w:r w:rsidRPr="00EB4DBC">
          <w:rPr>
            <w:rPrChange w:id="1531" w:author="LE THACH" w:date="2023-03-25T15:21:00Z">
              <w:rPr>
                <w:b/>
                <w:bCs/>
              </w:rPr>
            </w:rPrChange>
          </w:rPr>
          <w:t xml:space="preserve"> </w:t>
        </w:r>
        <w:proofErr w:type="spellStart"/>
        <w:r w:rsidRPr="00EB4DBC">
          <w:rPr>
            <w:rPrChange w:id="1532" w:author="LE THACH" w:date="2023-03-25T15:21:00Z">
              <w:rPr>
                <w:b/>
                <w:bCs/>
              </w:rPr>
            </w:rPrChange>
          </w:rPr>
          <w:t>chọn</w:t>
        </w:r>
        <w:proofErr w:type="spellEnd"/>
        <w:r w:rsidRPr="00EB4DBC">
          <w:rPr>
            <w:rPrChange w:id="1533" w:author="LE THACH" w:date="2023-03-25T15:21:00Z">
              <w:rPr>
                <w:b/>
                <w:bCs/>
              </w:rPr>
            </w:rPrChange>
          </w:rPr>
          <w:t xml:space="preserve"> </w:t>
        </w:r>
        <w:proofErr w:type="spellStart"/>
        <w:r w:rsidRPr="00EB4DBC">
          <w:rPr>
            <w:rPrChange w:id="1534" w:author="LE THACH" w:date="2023-03-25T15:21:00Z">
              <w:rPr>
                <w:b/>
                <w:bCs/>
              </w:rPr>
            </w:rPrChange>
          </w:rPr>
          <w:t>được</w:t>
        </w:r>
        <w:proofErr w:type="spellEnd"/>
        <w:r w:rsidRPr="00EB4DBC">
          <w:rPr>
            <w:rPrChange w:id="1535" w:author="LE THACH" w:date="2023-03-25T15:21:00Z">
              <w:rPr>
                <w:b/>
                <w:bCs/>
              </w:rPr>
            </w:rPrChange>
          </w:rPr>
          <w:t xml:space="preserve"> </w:t>
        </w:r>
        <w:proofErr w:type="spellStart"/>
        <w:r w:rsidRPr="00EB4DBC">
          <w:rPr>
            <w:rPrChange w:id="1536" w:author="LE THACH" w:date="2023-03-25T15:21:00Z">
              <w:rPr>
                <w:b/>
                <w:bCs/>
              </w:rPr>
            </w:rPrChange>
          </w:rPr>
          <w:t>phiên</w:t>
        </w:r>
        <w:proofErr w:type="spellEnd"/>
        <w:r w:rsidRPr="00EB4DBC">
          <w:rPr>
            <w:rPrChange w:id="1537" w:author="LE THACH" w:date="2023-03-25T15:21:00Z">
              <w:rPr>
                <w:b/>
                <w:bCs/>
              </w:rPr>
            </w:rPrChange>
          </w:rPr>
          <w:t xml:space="preserve"> </w:t>
        </w:r>
        <w:proofErr w:type="spellStart"/>
        <w:r w:rsidRPr="00EB4DBC">
          <w:rPr>
            <w:rPrChange w:id="1538" w:author="LE THACH" w:date="2023-03-25T15:21:00Z">
              <w:rPr>
                <w:b/>
                <w:bCs/>
              </w:rPr>
            </w:rPrChange>
          </w:rPr>
          <w:t>bản</w:t>
        </w:r>
        <w:proofErr w:type="spellEnd"/>
        <w:r w:rsidRPr="00EB4DBC">
          <w:rPr>
            <w:rPrChange w:id="1539" w:author="LE THACH" w:date="2023-03-25T15:21:00Z">
              <w:rPr>
                <w:b/>
                <w:bCs/>
              </w:rPr>
            </w:rPrChange>
          </w:rPr>
          <w:t xml:space="preserve"> </w:t>
        </w:r>
        <w:proofErr w:type="spellStart"/>
        <w:r w:rsidRPr="00EB4DBC">
          <w:rPr>
            <w:rPrChange w:id="1540" w:author="LE THACH" w:date="2023-03-25T15:21:00Z">
              <w:rPr>
                <w:b/>
                <w:bCs/>
              </w:rPr>
            </w:rPrChange>
          </w:rPr>
          <w:t>tương</w:t>
        </w:r>
        <w:proofErr w:type="spellEnd"/>
        <w:r w:rsidRPr="00EB4DBC">
          <w:rPr>
            <w:rPrChange w:id="1541" w:author="LE THACH" w:date="2023-03-25T15:21:00Z">
              <w:rPr>
                <w:b/>
                <w:bCs/>
              </w:rPr>
            </w:rPrChange>
          </w:rPr>
          <w:t xml:space="preserve"> </w:t>
        </w:r>
        <w:proofErr w:type="spellStart"/>
        <w:r w:rsidRPr="00EB4DBC">
          <w:rPr>
            <w:rPrChange w:id="1542" w:author="LE THACH" w:date="2023-03-25T15:21:00Z">
              <w:rPr>
                <w:b/>
                <w:bCs/>
              </w:rPr>
            </w:rPrChange>
          </w:rPr>
          <w:t>thích</w:t>
        </w:r>
        <w:proofErr w:type="spellEnd"/>
        <w:r w:rsidRPr="00EB4DBC">
          <w:rPr>
            <w:rPrChange w:id="1543" w:author="LE THACH" w:date="2023-03-25T15:21:00Z">
              <w:rPr>
                <w:b/>
                <w:bCs/>
              </w:rPr>
            </w:rPrChange>
          </w:rPr>
          <w:t xml:space="preserve"> </w:t>
        </w:r>
        <w:proofErr w:type="spellStart"/>
        <w:r w:rsidRPr="00EB4DBC">
          <w:rPr>
            <w:rPrChange w:id="1544" w:author="LE THACH" w:date="2023-03-25T15:21:00Z">
              <w:rPr>
                <w:b/>
                <w:bCs/>
              </w:rPr>
            </w:rPrChange>
          </w:rPr>
          <w:t>với</w:t>
        </w:r>
        <w:proofErr w:type="spellEnd"/>
        <w:r w:rsidRPr="00EB4DBC">
          <w:rPr>
            <w:rPrChange w:id="1545" w:author="LE THACH" w:date="2023-03-25T15:21:00Z">
              <w:rPr>
                <w:b/>
                <w:bCs/>
              </w:rPr>
            </w:rPrChange>
          </w:rPr>
          <w:t xml:space="preserve"> </w:t>
        </w:r>
        <w:proofErr w:type="spellStart"/>
        <w:r w:rsidRPr="00EB4DBC">
          <w:rPr>
            <w:rPrChange w:id="1546" w:author="LE THACH" w:date="2023-03-25T15:21:00Z">
              <w:rPr>
                <w:b/>
                <w:bCs/>
              </w:rPr>
            </w:rPrChange>
          </w:rPr>
          <w:t>dòng</w:t>
        </w:r>
        <w:proofErr w:type="spellEnd"/>
        <w:r w:rsidRPr="00EB4DBC">
          <w:rPr>
            <w:rPrChange w:id="1547" w:author="LE THACH" w:date="2023-03-25T15:21:00Z">
              <w:rPr>
                <w:b/>
                <w:bCs/>
              </w:rPr>
            </w:rPrChange>
          </w:rPr>
          <w:t xml:space="preserve"> </w:t>
        </w:r>
        <w:proofErr w:type="spellStart"/>
        <w:r w:rsidRPr="00EB4DBC">
          <w:rPr>
            <w:rPrChange w:id="1548" w:author="LE THACH" w:date="2023-03-25T15:21:00Z">
              <w:rPr>
                <w:b/>
                <w:bCs/>
              </w:rPr>
            </w:rPrChange>
          </w:rPr>
          <w:t>máy</w:t>
        </w:r>
        <w:proofErr w:type="spellEnd"/>
        <w:r w:rsidRPr="00EB4DBC">
          <w:rPr>
            <w:rPrChange w:id="1549" w:author="LE THACH" w:date="2023-03-25T15:21:00Z">
              <w:rPr>
                <w:b/>
                <w:bCs/>
              </w:rPr>
            </w:rPrChange>
          </w:rPr>
          <w:t xml:space="preserve"> </w:t>
        </w:r>
        <w:proofErr w:type="spellStart"/>
        <w:r w:rsidRPr="00EB4DBC">
          <w:rPr>
            <w:rPrChange w:id="1550" w:author="LE THACH" w:date="2023-03-25T15:21:00Z">
              <w:rPr>
                <w:b/>
                <w:bCs/>
              </w:rPr>
            </w:rPrChange>
          </w:rPr>
          <w:t>của</w:t>
        </w:r>
        <w:proofErr w:type="spellEnd"/>
        <w:r w:rsidRPr="00EB4DBC">
          <w:rPr>
            <w:rPrChange w:id="1551" w:author="LE THACH" w:date="2023-03-25T15:21:00Z">
              <w:rPr>
                <w:b/>
                <w:bCs/>
              </w:rPr>
            </w:rPrChange>
          </w:rPr>
          <w:t xml:space="preserve"> </w:t>
        </w:r>
        <w:proofErr w:type="spellStart"/>
        <w:r w:rsidRPr="00EB4DBC">
          <w:rPr>
            <w:rPrChange w:id="1552" w:author="LE THACH" w:date="2023-03-25T15:21:00Z">
              <w:rPr>
                <w:b/>
                <w:bCs/>
              </w:rPr>
            </w:rPrChange>
          </w:rPr>
          <w:t>mình</w:t>
        </w:r>
        <w:proofErr w:type="spellEnd"/>
        <w:r w:rsidRPr="00EB4DBC">
          <w:rPr>
            <w:rPrChange w:id="1553" w:author="LE THACH" w:date="2023-03-25T15:21:00Z">
              <w:rPr>
                <w:b/>
                <w:bCs/>
              </w:rPr>
            </w:rPrChange>
          </w:rPr>
          <w:t xml:space="preserve"> </w:t>
        </w:r>
        <w:proofErr w:type="spellStart"/>
        <w:r w:rsidRPr="00EB4DBC">
          <w:rPr>
            <w:rPrChange w:id="1554" w:author="LE THACH" w:date="2023-03-25T15:21:00Z">
              <w:rPr>
                <w:b/>
                <w:bCs/>
              </w:rPr>
            </w:rPrChange>
          </w:rPr>
          <w:t>cũng</w:t>
        </w:r>
        <w:proofErr w:type="spellEnd"/>
        <w:r w:rsidRPr="00EB4DBC">
          <w:rPr>
            <w:rPrChange w:id="1555" w:author="LE THACH" w:date="2023-03-25T15:21:00Z">
              <w:rPr>
                <w:b/>
                <w:bCs/>
              </w:rPr>
            </w:rPrChange>
          </w:rPr>
          <w:t xml:space="preserve"> </w:t>
        </w:r>
        <w:proofErr w:type="spellStart"/>
        <w:r w:rsidRPr="00EB4DBC">
          <w:rPr>
            <w:rPrChange w:id="1556" w:author="LE THACH" w:date="2023-03-25T15:21:00Z">
              <w:rPr>
                <w:b/>
                <w:bCs/>
              </w:rPr>
            </w:rPrChange>
          </w:rPr>
          <w:t>như</w:t>
        </w:r>
        <w:proofErr w:type="spellEnd"/>
        <w:r w:rsidRPr="00EB4DBC">
          <w:rPr>
            <w:rPrChange w:id="1557" w:author="LE THACH" w:date="2023-03-25T15:21:00Z">
              <w:rPr>
                <w:b/>
                <w:bCs/>
              </w:rPr>
            </w:rPrChange>
          </w:rPr>
          <w:t xml:space="preserve"> </w:t>
        </w:r>
        <w:proofErr w:type="spellStart"/>
        <w:r w:rsidRPr="00EB4DBC">
          <w:rPr>
            <w:rPrChange w:id="1558" w:author="LE THACH" w:date="2023-03-25T15:21:00Z">
              <w:rPr>
                <w:b/>
                <w:bCs/>
              </w:rPr>
            </w:rPrChange>
          </w:rPr>
          <w:t>cấu</w:t>
        </w:r>
        <w:proofErr w:type="spellEnd"/>
        <w:r w:rsidRPr="00EB4DBC">
          <w:rPr>
            <w:rPrChange w:id="1559" w:author="LE THACH" w:date="2023-03-25T15:21:00Z">
              <w:rPr>
                <w:b/>
                <w:bCs/>
              </w:rPr>
            </w:rPrChange>
          </w:rPr>
          <w:t xml:space="preserve"> </w:t>
        </w:r>
        <w:proofErr w:type="spellStart"/>
        <w:r w:rsidRPr="00EB4DBC">
          <w:rPr>
            <w:rPrChange w:id="1560" w:author="LE THACH" w:date="2023-03-25T15:21:00Z">
              <w:rPr>
                <w:b/>
                <w:bCs/>
              </w:rPr>
            </w:rPrChange>
          </w:rPr>
          <w:t>hình</w:t>
        </w:r>
        <w:proofErr w:type="spellEnd"/>
        <w:r w:rsidRPr="00EB4DBC">
          <w:rPr>
            <w:rPrChange w:id="1561" w:author="LE THACH" w:date="2023-03-25T15:21:00Z">
              <w:rPr>
                <w:b/>
                <w:bCs/>
              </w:rPr>
            </w:rPrChange>
          </w:rPr>
          <w:t xml:space="preserve"> </w:t>
        </w:r>
        <w:proofErr w:type="spellStart"/>
        <w:r w:rsidRPr="00EB4DBC">
          <w:rPr>
            <w:rPrChange w:id="1562" w:author="LE THACH" w:date="2023-03-25T15:21:00Z">
              <w:rPr>
                <w:b/>
                <w:bCs/>
              </w:rPr>
            </w:rPrChange>
          </w:rPr>
          <w:t>sử</w:t>
        </w:r>
        <w:proofErr w:type="spellEnd"/>
        <w:r w:rsidRPr="00EB4DBC">
          <w:rPr>
            <w:rPrChange w:id="1563" w:author="LE THACH" w:date="2023-03-25T15:21:00Z">
              <w:rPr>
                <w:b/>
                <w:bCs/>
              </w:rPr>
            </w:rPrChange>
          </w:rPr>
          <w:t xml:space="preserve"> </w:t>
        </w:r>
        <w:proofErr w:type="spellStart"/>
        <w:r w:rsidRPr="00EB4DBC">
          <w:rPr>
            <w:rPrChange w:id="1564" w:author="LE THACH" w:date="2023-03-25T15:21:00Z">
              <w:rPr>
                <w:b/>
                <w:bCs/>
              </w:rPr>
            </w:rPrChange>
          </w:rPr>
          <w:t>dụng</w:t>
        </w:r>
        <w:proofErr w:type="spellEnd"/>
        <w:r w:rsidRPr="00EB4DBC">
          <w:rPr>
            <w:rPrChange w:id="1565" w:author="LE THACH" w:date="2023-03-25T15:21:00Z">
              <w:rPr>
                <w:b/>
                <w:bCs/>
              </w:rPr>
            </w:rPrChange>
          </w:rPr>
          <w:t xml:space="preserve"> </w:t>
        </w:r>
        <w:proofErr w:type="spellStart"/>
        <w:r w:rsidRPr="00EB4DBC">
          <w:rPr>
            <w:rPrChange w:id="1566" w:author="LE THACH" w:date="2023-03-25T15:21:00Z">
              <w:rPr>
                <w:b/>
                <w:bCs/>
              </w:rPr>
            </w:rPrChange>
          </w:rPr>
          <w:t>phù</w:t>
        </w:r>
        <w:proofErr w:type="spellEnd"/>
        <w:r w:rsidRPr="00EB4DBC">
          <w:rPr>
            <w:rPrChange w:id="1567" w:author="LE THACH" w:date="2023-03-25T15:21:00Z">
              <w:rPr>
                <w:b/>
                <w:bCs/>
              </w:rPr>
            </w:rPrChange>
          </w:rPr>
          <w:t xml:space="preserve"> </w:t>
        </w:r>
        <w:proofErr w:type="spellStart"/>
        <w:r w:rsidRPr="00EB4DBC">
          <w:rPr>
            <w:rPrChange w:id="1568" w:author="LE THACH" w:date="2023-03-25T15:21:00Z">
              <w:rPr>
                <w:b/>
                <w:bCs/>
              </w:rPr>
            </w:rPrChange>
          </w:rPr>
          <w:t>hợp</w:t>
        </w:r>
        <w:proofErr w:type="spellEnd"/>
        <w:r w:rsidRPr="00EB4DBC">
          <w:rPr>
            <w:rPrChange w:id="1569" w:author="LE THACH" w:date="2023-03-25T15:21:00Z">
              <w:rPr>
                <w:b/>
                <w:bCs/>
              </w:rPr>
            </w:rPrChange>
          </w:rPr>
          <w:t xml:space="preserve"> </w:t>
        </w:r>
        <w:proofErr w:type="spellStart"/>
        <w:r w:rsidRPr="00EB4DBC">
          <w:rPr>
            <w:rPrChange w:id="1570" w:author="LE THACH" w:date="2023-03-25T15:21:00Z">
              <w:rPr>
                <w:b/>
                <w:bCs/>
              </w:rPr>
            </w:rPrChange>
          </w:rPr>
          <w:t>nhất</w:t>
        </w:r>
        <w:proofErr w:type="spellEnd"/>
        <w:r w:rsidRPr="00EB4DBC">
          <w:rPr>
            <w:rPrChange w:id="1571" w:author="LE THACH" w:date="2023-03-25T15:21:00Z">
              <w:rPr>
                <w:b/>
                <w:bCs/>
              </w:rPr>
            </w:rPrChange>
          </w:rPr>
          <w:t>.</w:t>
        </w:r>
      </w:ins>
    </w:p>
    <w:p w14:paraId="4790B683" w14:textId="12EE148C" w:rsidR="00B628FB" w:rsidRPr="006640DB" w:rsidRDefault="00EB4DBC">
      <w:pPr>
        <w:tabs>
          <w:tab w:val="left" w:pos="816"/>
        </w:tabs>
        <w:ind w:left="360"/>
        <w:rPr>
          <w:bCs/>
        </w:rPr>
        <w:pPrChange w:id="1572" w:author="LE THACH" w:date="2023-03-25T15:19:00Z">
          <w:pPr>
            <w:pStyle w:val="Muc1"/>
          </w:pPr>
        </w:pPrChange>
      </w:pPr>
      <w:proofErr w:type="spellStart"/>
      <w:ins w:id="1573" w:author="LE THACH" w:date="2023-03-25T15:21:00Z">
        <w:r w:rsidRPr="00EB4DBC">
          <w:t>Bên</w:t>
        </w:r>
        <w:proofErr w:type="spellEnd"/>
        <w:r w:rsidRPr="00EB4DBC">
          <w:t xml:space="preserve"> </w:t>
        </w:r>
        <w:proofErr w:type="spellStart"/>
        <w:r w:rsidRPr="00EB4DBC">
          <w:t>cạnh</w:t>
        </w:r>
        <w:proofErr w:type="spellEnd"/>
        <w:r w:rsidRPr="00EB4DBC">
          <w:t xml:space="preserve"> </w:t>
        </w:r>
        <w:proofErr w:type="spellStart"/>
        <w:r w:rsidRPr="00EB4DBC">
          <w:t>đó</w:t>
        </w:r>
        <w:proofErr w:type="spellEnd"/>
        <w:r w:rsidRPr="00EB4DBC">
          <w:t xml:space="preserve">, Visual Studio </w:t>
        </w:r>
        <w:proofErr w:type="spellStart"/>
        <w:r w:rsidRPr="00EB4DBC">
          <w:t>còn</w:t>
        </w:r>
        <w:proofErr w:type="spellEnd"/>
        <w:r w:rsidRPr="00EB4DBC">
          <w:t xml:space="preserve"> </w:t>
        </w:r>
        <w:proofErr w:type="spellStart"/>
        <w:r w:rsidRPr="00EB4DBC">
          <w:t>cho</w:t>
        </w:r>
        <w:proofErr w:type="spellEnd"/>
        <w:r w:rsidRPr="00EB4DBC">
          <w:t xml:space="preserve"> </w:t>
        </w:r>
        <w:proofErr w:type="spellStart"/>
        <w:r w:rsidRPr="00EB4DBC">
          <w:t>phép</w:t>
        </w:r>
        <w:proofErr w:type="spellEnd"/>
        <w:r w:rsidRPr="00EB4DBC">
          <w:t xml:space="preserve"> </w:t>
        </w:r>
        <w:proofErr w:type="spellStart"/>
        <w:r w:rsidRPr="00EB4DBC">
          <w:t>người</w:t>
        </w:r>
        <w:proofErr w:type="spellEnd"/>
        <w:r w:rsidRPr="00EB4DBC">
          <w:t xml:space="preserve"> </w:t>
        </w:r>
        <w:proofErr w:type="spellStart"/>
        <w:r w:rsidRPr="00EB4DBC">
          <w:t>dùng</w:t>
        </w:r>
        <w:proofErr w:type="spellEnd"/>
        <w:r w:rsidRPr="00EB4DBC">
          <w:t xml:space="preserve"> </w:t>
        </w:r>
        <w:proofErr w:type="spellStart"/>
        <w:r w:rsidRPr="00EB4DBC">
          <w:t>có</w:t>
        </w:r>
        <w:proofErr w:type="spellEnd"/>
        <w:r w:rsidRPr="00EB4DBC">
          <w:t xml:space="preserve"> </w:t>
        </w:r>
        <w:proofErr w:type="spellStart"/>
        <w:r w:rsidRPr="00EB4DBC">
          <w:t>thể</w:t>
        </w:r>
        <w:proofErr w:type="spellEnd"/>
        <w:r w:rsidRPr="00EB4DBC">
          <w:t xml:space="preserve"> </w:t>
        </w:r>
        <w:proofErr w:type="spellStart"/>
        <w:r w:rsidRPr="00EB4DBC">
          <w:t>tự</w:t>
        </w:r>
        <w:proofErr w:type="spellEnd"/>
        <w:r w:rsidRPr="00EB4DBC">
          <w:t xml:space="preserve"> </w:t>
        </w:r>
        <w:proofErr w:type="spellStart"/>
        <w:r w:rsidRPr="00EB4DBC">
          <w:t>chọn</w:t>
        </w:r>
        <w:proofErr w:type="spellEnd"/>
        <w:r w:rsidRPr="00EB4DBC">
          <w:t xml:space="preserve"> </w:t>
        </w:r>
        <w:proofErr w:type="spellStart"/>
        <w:r w:rsidRPr="00EB4DBC">
          <w:t>lựa</w:t>
        </w:r>
        <w:proofErr w:type="spellEnd"/>
        <w:r w:rsidRPr="00EB4DBC">
          <w:t xml:space="preserve"> </w:t>
        </w:r>
        <w:proofErr w:type="spellStart"/>
        <w:r w:rsidRPr="00EB4DBC">
          <w:t>giao</w:t>
        </w:r>
        <w:proofErr w:type="spellEnd"/>
        <w:r w:rsidRPr="00EB4DBC">
          <w:t xml:space="preserve"> </w:t>
        </w:r>
        <w:proofErr w:type="spellStart"/>
        <w:r w:rsidRPr="00EB4DBC">
          <w:t>diện</w:t>
        </w:r>
        <w:proofErr w:type="spellEnd"/>
        <w:r w:rsidRPr="00EB4DBC">
          <w:t xml:space="preserve"> </w:t>
        </w:r>
        <w:proofErr w:type="spellStart"/>
        <w:r w:rsidRPr="00EB4DBC">
          <w:t>chính</w:t>
        </w:r>
        <w:proofErr w:type="spellEnd"/>
        <w:r w:rsidRPr="00EB4DBC">
          <w:t xml:space="preserve"> </w:t>
        </w:r>
        <w:proofErr w:type="spellStart"/>
        <w:r w:rsidRPr="00EB4DBC">
          <w:t>cho</w:t>
        </w:r>
        <w:proofErr w:type="spellEnd"/>
        <w:r w:rsidRPr="00EB4DBC">
          <w:t xml:space="preserve"> </w:t>
        </w:r>
        <w:proofErr w:type="spellStart"/>
        <w:r w:rsidRPr="00EB4DBC">
          <w:t>máy</w:t>
        </w:r>
        <w:proofErr w:type="spellEnd"/>
        <w:r w:rsidRPr="00EB4DBC">
          <w:t xml:space="preserve"> </w:t>
        </w:r>
        <w:proofErr w:type="spellStart"/>
        <w:r w:rsidRPr="00EB4DBC">
          <w:t>của</w:t>
        </w:r>
        <w:proofErr w:type="spellEnd"/>
        <w:r w:rsidRPr="00EB4DBC">
          <w:t xml:space="preserve"> </w:t>
        </w:r>
        <w:proofErr w:type="spellStart"/>
        <w:r w:rsidRPr="00EB4DBC">
          <w:t>mình</w:t>
        </w:r>
        <w:proofErr w:type="spellEnd"/>
        <w:r w:rsidRPr="00EB4DBC">
          <w:t xml:space="preserve"> </w:t>
        </w:r>
        <w:proofErr w:type="spellStart"/>
        <w:r w:rsidRPr="00EB4DBC">
          <w:t>tùy</w:t>
        </w:r>
        <w:proofErr w:type="spellEnd"/>
        <w:r w:rsidRPr="00EB4DBC">
          <w:t xml:space="preserve"> </w:t>
        </w:r>
        <w:proofErr w:type="spellStart"/>
        <w:r w:rsidRPr="00EB4DBC">
          <w:t>thuộc</w:t>
        </w:r>
        <w:proofErr w:type="spellEnd"/>
        <w:r w:rsidRPr="00EB4DBC">
          <w:t xml:space="preserve"> </w:t>
        </w:r>
        <w:proofErr w:type="spellStart"/>
        <w:r w:rsidRPr="00EB4DBC">
          <w:t>vào</w:t>
        </w:r>
        <w:proofErr w:type="spellEnd"/>
        <w:r w:rsidRPr="00EB4DBC">
          <w:t xml:space="preserve"> </w:t>
        </w:r>
        <w:proofErr w:type="spellStart"/>
        <w:r w:rsidRPr="00EB4DBC">
          <w:t>nhu</w:t>
        </w:r>
        <w:proofErr w:type="spellEnd"/>
        <w:r w:rsidRPr="00EB4DBC">
          <w:t xml:space="preserve"> </w:t>
        </w:r>
        <w:proofErr w:type="spellStart"/>
        <w:r w:rsidRPr="00EB4DBC">
          <w:t>cầu</w:t>
        </w:r>
        <w:proofErr w:type="spellEnd"/>
        <w:r w:rsidRPr="00EB4DBC">
          <w:t xml:space="preserve"> </w:t>
        </w:r>
        <w:proofErr w:type="spellStart"/>
        <w:r w:rsidRPr="00EB4DBC">
          <w:t>sử</w:t>
        </w:r>
        <w:proofErr w:type="spellEnd"/>
        <w:r w:rsidRPr="00EB4DBC">
          <w:t xml:space="preserve"> </w:t>
        </w:r>
        <w:proofErr w:type="spellStart"/>
        <w:r w:rsidRPr="00EB4DBC">
          <w:t>dụng</w:t>
        </w:r>
        <w:proofErr w:type="spellEnd"/>
        <w:r w:rsidRPr="00EB4DBC">
          <w:t>.</w:t>
        </w:r>
      </w:ins>
      <w:ins w:id="1574" w:author="LE THACH" w:date="2023-03-25T15:19:00Z">
        <w:r w:rsidR="00B628FB" w:rsidRPr="00B628FB">
          <w:rPr>
            <w:b/>
            <w:bCs/>
            <w:rPrChange w:id="1575" w:author="LE THACH" w:date="2023-03-25T15:19:00Z">
              <w:rPr>
                <w:b w:val="0"/>
              </w:rPr>
            </w:rPrChange>
          </w:rPr>
          <w:tab/>
        </w:r>
      </w:ins>
    </w:p>
    <w:p w14:paraId="2A325007" w14:textId="77777777" w:rsidR="00F67288" w:rsidRPr="00754272" w:rsidDel="00897F41" w:rsidRDefault="00F67288" w:rsidP="00F67288">
      <w:pPr>
        <w:rPr>
          <w:del w:id="1576" w:author="Dong Trieu" w:date="2023-04-03T23:28:00Z"/>
        </w:rPr>
      </w:pPr>
    </w:p>
    <w:p w14:paraId="6734E67F" w14:textId="4530F92E" w:rsidR="00CB4D1E" w:rsidDel="00897F41" w:rsidRDefault="00CB4D1E" w:rsidP="004D4157">
      <w:pPr>
        <w:pStyle w:val="Muc1"/>
        <w:rPr>
          <w:del w:id="1577" w:author="Dong Trieu" w:date="2023-04-03T23:28:00Z"/>
        </w:rPr>
      </w:pPr>
      <w:del w:id="1578" w:author="Dong Trieu" w:date="2023-04-03T23:28:00Z">
        <w:r w:rsidRPr="00754272" w:rsidDel="00897F41">
          <w:delText>Mô hình và kỹ thuật</w:delText>
        </w:r>
      </w:del>
    </w:p>
    <w:p w14:paraId="737B7AB0" w14:textId="77777777" w:rsidR="004D4157" w:rsidRDefault="004D4157">
      <w:pPr>
        <w:spacing w:after="160" w:line="259" w:lineRule="auto"/>
        <w:jc w:val="left"/>
      </w:pPr>
      <w:r>
        <w:br w:type="page"/>
      </w:r>
    </w:p>
    <w:p w14:paraId="631EA8FF" w14:textId="77777777" w:rsidR="00754272" w:rsidRDefault="00754272" w:rsidP="004D4157">
      <w:pPr>
        <w:pStyle w:val="Muc1"/>
        <w:numPr>
          <w:ilvl w:val="0"/>
          <w:numId w:val="21"/>
        </w:numPr>
      </w:pPr>
      <w:bookmarkStart w:id="1579" w:name="_Toc131493814"/>
      <w:r w:rsidRPr="00754272">
        <w:lastRenderedPageBreak/>
        <w:t>PHÂN TÍCH THIẾT KẾ HỆ THỐNG THÔNG TIN</w:t>
      </w:r>
      <w:bookmarkStart w:id="1580" w:name="_Toc130388813"/>
      <w:bookmarkEnd w:id="1579"/>
      <w:bookmarkEnd w:id="1580"/>
    </w:p>
    <w:p w14:paraId="2A46309B" w14:textId="3715EF26" w:rsidR="00F67288" w:rsidRDefault="00F67288" w:rsidP="004D4157">
      <w:pPr>
        <w:pStyle w:val="Muc1"/>
        <w:rPr>
          <w:ins w:id="1581" w:author="Trung Nguyễn" w:date="2023-04-03T14:10:00Z"/>
        </w:rPr>
      </w:pPr>
      <w:bookmarkStart w:id="1582" w:name="_Toc131493815"/>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1582"/>
      <w:proofErr w:type="spellEnd"/>
    </w:p>
    <w:p w14:paraId="7511E64B" w14:textId="0367E378" w:rsidR="006640DB" w:rsidRPr="00720E6F" w:rsidRDefault="00720E6F" w:rsidP="006640DB">
      <w:pPr>
        <w:ind w:left="360"/>
        <w:rPr>
          <w:ins w:id="1583" w:author="Trung Nguyễn" w:date="2023-04-03T14:13:00Z"/>
          <w:b/>
          <w:bCs/>
          <w:rPrChange w:id="1584" w:author="Trung Nguyễn" w:date="2023-04-03T20:12:00Z">
            <w:rPr>
              <w:ins w:id="1585" w:author="Trung Nguyễn" w:date="2023-04-03T14:13:00Z"/>
            </w:rPr>
          </w:rPrChange>
        </w:rPr>
      </w:pPr>
      <w:ins w:id="1586" w:author="Trung Nguyễn" w:date="2023-04-03T20:12:00Z">
        <w:r w:rsidRPr="00720E6F">
          <w:rPr>
            <w:b/>
            <w:bCs/>
            <w:rPrChange w:id="1587" w:author="Trung Nguyễn" w:date="2023-04-03T20:12:00Z">
              <w:rPr/>
            </w:rPrChange>
          </w:rPr>
          <w:t xml:space="preserve">- </w:t>
        </w:r>
      </w:ins>
      <w:proofErr w:type="spellStart"/>
      <w:ins w:id="1588" w:author="Trung Nguyễn" w:date="2023-04-03T14:12:00Z">
        <w:r w:rsidR="006640DB" w:rsidRPr="00720E6F">
          <w:rPr>
            <w:b/>
            <w:bCs/>
            <w:rPrChange w:id="1589" w:author="Trung Nguyễn" w:date="2023-04-03T20:12:00Z">
              <w:rPr/>
            </w:rPrChange>
          </w:rPr>
          <w:t>Cơ</w:t>
        </w:r>
        <w:proofErr w:type="spellEnd"/>
        <w:r w:rsidR="006640DB" w:rsidRPr="00720E6F">
          <w:rPr>
            <w:b/>
            <w:bCs/>
            <w:rPrChange w:id="1590" w:author="Trung Nguyễn" w:date="2023-04-03T20:12:00Z">
              <w:rPr/>
            </w:rPrChange>
          </w:rPr>
          <w:t xml:space="preserve"> </w:t>
        </w:r>
        <w:proofErr w:type="spellStart"/>
        <w:r w:rsidR="006640DB" w:rsidRPr="00720E6F">
          <w:rPr>
            <w:b/>
            <w:bCs/>
            <w:rPrChange w:id="1591" w:author="Trung Nguyễn" w:date="2023-04-03T20:12:00Z">
              <w:rPr/>
            </w:rPrChange>
          </w:rPr>
          <w:t>sở</w:t>
        </w:r>
        <w:proofErr w:type="spellEnd"/>
        <w:r w:rsidR="006640DB" w:rsidRPr="00720E6F">
          <w:rPr>
            <w:b/>
            <w:bCs/>
            <w:rPrChange w:id="1592" w:author="Trung Nguyễn" w:date="2023-04-03T20:12:00Z">
              <w:rPr/>
            </w:rPrChange>
          </w:rPr>
          <w:t xml:space="preserve"> </w:t>
        </w:r>
        <w:proofErr w:type="spellStart"/>
        <w:r w:rsidR="006640DB" w:rsidRPr="00720E6F">
          <w:rPr>
            <w:b/>
            <w:bCs/>
            <w:rPrChange w:id="1593" w:author="Trung Nguyễn" w:date="2023-04-03T20:12:00Z">
              <w:rPr/>
            </w:rPrChange>
          </w:rPr>
          <w:t>dữ</w:t>
        </w:r>
        <w:proofErr w:type="spellEnd"/>
        <w:r w:rsidR="006640DB" w:rsidRPr="00720E6F">
          <w:rPr>
            <w:b/>
            <w:bCs/>
            <w:rPrChange w:id="1594" w:author="Trung Nguyễn" w:date="2023-04-03T20:12:00Z">
              <w:rPr/>
            </w:rPrChange>
          </w:rPr>
          <w:t xml:space="preserve"> </w:t>
        </w:r>
        <w:proofErr w:type="spellStart"/>
        <w:r w:rsidR="006640DB" w:rsidRPr="00720E6F">
          <w:rPr>
            <w:b/>
            <w:bCs/>
            <w:rPrChange w:id="1595" w:author="Trung Nguyễn" w:date="2023-04-03T20:12:00Z">
              <w:rPr/>
            </w:rPrChange>
          </w:rPr>
          <w:t>liệu</w:t>
        </w:r>
        <w:proofErr w:type="spellEnd"/>
        <w:r w:rsidR="006640DB" w:rsidRPr="00720E6F">
          <w:rPr>
            <w:b/>
            <w:bCs/>
            <w:rPrChange w:id="1596" w:author="Trung Nguyễn" w:date="2023-04-03T20:12:00Z">
              <w:rPr/>
            </w:rPrChange>
          </w:rPr>
          <w:t>:</w:t>
        </w:r>
      </w:ins>
    </w:p>
    <w:p w14:paraId="6DC55D13" w14:textId="315040A5" w:rsidR="006640DB" w:rsidRDefault="006640DB" w:rsidP="006640DB">
      <w:pPr>
        <w:rPr>
          <w:ins w:id="1597" w:author="Trung Nguyễn" w:date="2023-04-03T14:14:00Z"/>
        </w:rPr>
      </w:pPr>
      <w:ins w:id="1598" w:author="Trung Nguyễn" w:date="2023-04-03T14:14:00Z">
        <w:r>
          <w:tab/>
        </w:r>
        <w:proofErr w:type="spellStart"/>
        <w:r>
          <w:t>Bảng</w:t>
        </w:r>
        <w:proofErr w:type="spellEnd"/>
        <w:r>
          <w:t xml:space="preserve"> </w:t>
        </w:r>
        <w:proofErr w:type="spellStart"/>
        <w:r>
          <w:t>sản</w:t>
        </w:r>
        <w:proofErr w:type="spellEnd"/>
        <w:r>
          <w:t xml:space="preserve"> </w:t>
        </w:r>
        <w:proofErr w:type="spellStart"/>
        <w:r>
          <w:t>phẩm</w:t>
        </w:r>
        <w:proofErr w:type="spellEnd"/>
        <w:r>
          <w:t>:</w:t>
        </w:r>
      </w:ins>
    </w:p>
    <w:tbl>
      <w:tblPr>
        <w:tblStyle w:val="TableGrid"/>
        <w:tblW w:w="10207" w:type="dxa"/>
        <w:tblInd w:w="-289" w:type="dxa"/>
        <w:tblLook w:val="04A0" w:firstRow="1" w:lastRow="0" w:firstColumn="1" w:lastColumn="0" w:noHBand="0" w:noVBand="1"/>
        <w:tblPrChange w:id="1599" w:author="Trung Nguyễn" w:date="2023-04-03T19:15:00Z">
          <w:tblPr>
            <w:tblStyle w:val="TableGrid"/>
            <w:tblW w:w="9698" w:type="dxa"/>
            <w:jc w:val="center"/>
            <w:tblLook w:val="04A0" w:firstRow="1" w:lastRow="0" w:firstColumn="1" w:lastColumn="0" w:noHBand="0" w:noVBand="1"/>
          </w:tblPr>
        </w:tblPrChange>
      </w:tblPr>
      <w:tblGrid>
        <w:gridCol w:w="710"/>
        <w:gridCol w:w="2679"/>
        <w:gridCol w:w="2282"/>
        <w:gridCol w:w="1843"/>
        <w:gridCol w:w="1701"/>
        <w:gridCol w:w="992"/>
        <w:tblGridChange w:id="1600">
          <w:tblGrid>
            <w:gridCol w:w="1160"/>
            <w:gridCol w:w="1940"/>
            <w:gridCol w:w="2204"/>
            <w:gridCol w:w="1807"/>
            <w:gridCol w:w="1940"/>
            <w:gridCol w:w="647"/>
          </w:tblGrid>
        </w:tblGridChange>
      </w:tblGrid>
      <w:tr w:rsidR="00F736DB" w14:paraId="24F4B282" w14:textId="77777777" w:rsidTr="00F736DB">
        <w:trPr>
          <w:trHeight w:val="645"/>
          <w:ins w:id="1601" w:author="Trung Nguyễn" w:date="2023-04-03T14:14:00Z"/>
          <w:trPrChange w:id="1602" w:author="Trung Nguyễn" w:date="2023-04-03T19:15:00Z">
            <w:trPr>
              <w:trHeight w:val="645"/>
              <w:jc w:val="center"/>
            </w:trPr>
          </w:trPrChange>
        </w:trPr>
        <w:tc>
          <w:tcPr>
            <w:tcW w:w="710" w:type="dxa"/>
            <w:vAlign w:val="center"/>
            <w:tcPrChange w:id="1603" w:author="Trung Nguyễn" w:date="2023-04-03T19:15:00Z">
              <w:tcPr>
                <w:tcW w:w="1160" w:type="dxa"/>
                <w:vAlign w:val="center"/>
              </w:tcPr>
            </w:tcPrChange>
          </w:tcPr>
          <w:p w14:paraId="5A33E264" w14:textId="556066C5" w:rsidR="00326F11" w:rsidRPr="006640DB" w:rsidRDefault="00326F11">
            <w:pPr>
              <w:jc w:val="center"/>
              <w:rPr>
                <w:ins w:id="1604" w:author="Trung Nguyễn" w:date="2023-04-03T14:14:00Z"/>
                <w:b/>
                <w:bCs/>
                <w:rPrChange w:id="1605" w:author="Trung Nguyễn" w:date="2023-04-03T14:16:00Z">
                  <w:rPr>
                    <w:ins w:id="1606" w:author="Trung Nguyễn" w:date="2023-04-03T14:14:00Z"/>
                  </w:rPr>
                </w:rPrChange>
              </w:rPr>
              <w:pPrChange w:id="1607" w:author="Trung Nguyễn" w:date="2023-04-03T14:16:00Z">
                <w:pPr/>
              </w:pPrChange>
            </w:pPr>
            <w:ins w:id="1608" w:author="Trung Nguyễn" w:date="2023-04-03T14:15:00Z">
              <w:r w:rsidRPr="006640DB">
                <w:rPr>
                  <w:b/>
                  <w:bCs/>
                  <w:rPrChange w:id="1609" w:author="Trung Nguyễn" w:date="2023-04-03T14:16:00Z">
                    <w:rPr/>
                  </w:rPrChange>
                </w:rPr>
                <w:t>STT</w:t>
              </w:r>
            </w:ins>
          </w:p>
        </w:tc>
        <w:tc>
          <w:tcPr>
            <w:tcW w:w="2679" w:type="dxa"/>
            <w:vAlign w:val="center"/>
            <w:tcPrChange w:id="1610" w:author="Trung Nguyễn" w:date="2023-04-03T19:15:00Z">
              <w:tcPr>
                <w:tcW w:w="1940" w:type="dxa"/>
                <w:vAlign w:val="center"/>
              </w:tcPr>
            </w:tcPrChange>
          </w:tcPr>
          <w:p w14:paraId="138102E7" w14:textId="22C037A3" w:rsidR="00326F11" w:rsidRPr="006640DB" w:rsidRDefault="00326F11">
            <w:pPr>
              <w:jc w:val="center"/>
              <w:rPr>
                <w:ins w:id="1611" w:author="Trung Nguyễn" w:date="2023-04-03T14:14:00Z"/>
                <w:b/>
                <w:bCs/>
                <w:rPrChange w:id="1612" w:author="Trung Nguyễn" w:date="2023-04-03T14:16:00Z">
                  <w:rPr>
                    <w:ins w:id="1613" w:author="Trung Nguyễn" w:date="2023-04-03T14:14:00Z"/>
                  </w:rPr>
                </w:rPrChange>
              </w:rPr>
              <w:pPrChange w:id="1614" w:author="Trung Nguyễn" w:date="2023-04-03T14:16:00Z">
                <w:pPr/>
              </w:pPrChange>
            </w:pPr>
            <w:proofErr w:type="spellStart"/>
            <w:ins w:id="1615" w:author="Trung Nguyễn" w:date="2023-04-03T14:15:00Z">
              <w:r w:rsidRPr="006640DB">
                <w:rPr>
                  <w:b/>
                  <w:bCs/>
                  <w:rPrChange w:id="1616" w:author="Trung Nguyễn" w:date="2023-04-03T14:16:00Z">
                    <w:rPr/>
                  </w:rPrChange>
                </w:rPr>
                <w:t>Tên</w:t>
              </w:r>
              <w:proofErr w:type="spellEnd"/>
              <w:r w:rsidRPr="006640DB">
                <w:rPr>
                  <w:b/>
                  <w:bCs/>
                  <w:rPrChange w:id="1617" w:author="Trung Nguyễn" w:date="2023-04-03T14:16:00Z">
                    <w:rPr/>
                  </w:rPrChange>
                </w:rPr>
                <w:t xml:space="preserve"> </w:t>
              </w:r>
              <w:proofErr w:type="spellStart"/>
              <w:r w:rsidRPr="006640DB">
                <w:rPr>
                  <w:b/>
                  <w:bCs/>
                  <w:rPrChange w:id="1618" w:author="Trung Nguyễn" w:date="2023-04-03T14:16:00Z">
                    <w:rPr/>
                  </w:rPrChange>
                </w:rPr>
                <w:t>thuộc</w:t>
              </w:r>
              <w:proofErr w:type="spellEnd"/>
              <w:r w:rsidRPr="006640DB">
                <w:rPr>
                  <w:b/>
                  <w:bCs/>
                  <w:rPrChange w:id="1619" w:author="Trung Nguyễn" w:date="2023-04-03T14:16:00Z">
                    <w:rPr/>
                  </w:rPrChange>
                </w:rPr>
                <w:t xml:space="preserve"> </w:t>
              </w:r>
              <w:proofErr w:type="spellStart"/>
              <w:r w:rsidRPr="006640DB">
                <w:rPr>
                  <w:b/>
                  <w:bCs/>
                  <w:rPrChange w:id="1620" w:author="Trung Nguyễn" w:date="2023-04-03T14:16:00Z">
                    <w:rPr/>
                  </w:rPrChange>
                </w:rPr>
                <w:t>tính</w:t>
              </w:r>
            </w:ins>
            <w:proofErr w:type="spellEnd"/>
          </w:p>
        </w:tc>
        <w:tc>
          <w:tcPr>
            <w:tcW w:w="2282" w:type="dxa"/>
            <w:vAlign w:val="center"/>
            <w:tcPrChange w:id="1621" w:author="Trung Nguyễn" w:date="2023-04-03T19:15:00Z">
              <w:tcPr>
                <w:tcW w:w="2204" w:type="dxa"/>
                <w:vAlign w:val="center"/>
              </w:tcPr>
            </w:tcPrChange>
          </w:tcPr>
          <w:p w14:paraId="20853873" w14:textId="6086E016" w:rsidR="00326F11" w:rsidRPr="00326F11" w:rsidRDefault="00326F11" w:rsidP="006640DB">
            <w:pPr>
              <w:jc w:val="center"/>
              <w:rPr>
                <w:ins w:id="1622" w:author="Trung Nguyễn" w:date="2023-04-03T14:58:00Z"/>
                <w:b/>
                <w:bCs/>
              </w:rPr>
            </w:pPr>
            <w:proofErr w:type="spellStart"/>
            <w:ins w:id="1623" w:author="Trung Nguyễn" w:date="2023-04-03T14:58:00Z">
              <w:r>
                <w:rPr>
                  <w:b/>
                  <w:bCs/>
                </w:rPr>
                <w:t>Diễn</w:t>
              </w:r>
              <w:proofErr w:type="spellEnd"/>
              <w:r>
                <w:rPr>
                  <w:b/>
                  <w:bCs/>
                </w:rPr>
                <w:t xml:space="preserve"> </w:t>
              </w:r>
              <w:proofErr w:type="spellStart"/>
              <w:r>
                <w:rPr>
                  <w:b/>
                  <w:bCs/>
                </w:rPr>
                <w:t>giải</w:t>
              </w:r>
              <w:proofErr w:type="spellEnd"/>
            </w:ins>
          </w:p>
        </w:tc>
        <w:tc>
          <w:tcPr>
            <w:tcW w:w="1843" w:type="dxa"/>
            <w:vAlign w:val="center"/>
            <w:tcPrChange w:id="1624" w:author="Trung Nguyễn" w:date="2023-04-03T19:15:00Z">
              <w:tcPr>
                <w:tcW w:w="1807" w:type="dxa"/>
                <w:vAlign w:val="center"/>
              </w:tcPr>
            </w:tcPrChange>
          </w:tcPr>
          <w:p w14:paraId="575912F6" w14:textId="19EFD32E" w:rsidR="00326F11" w:rsidRPr="006640DB" w:rsidRDefault="00326F11">
            <w:pPr>
              <w:jc w:val="center"/>
              <w:rPr>
                <w:ins w:id="1625" w:author="Trung Nguyễn" w:date="2023-04-03T14:14:00Z"/>
                <w:b/>
                <w:bCs/>
                <w:rPrChange w:id="1626" w:author="Trung Nguyễn" w:date="2023-04-03T14:16:00Z">
                  <w:rPr>
                    <w:ins w:id="1627" w:author="Trung Nguyễn" w:date="2023-04-03T14:14:00Z"/>
                  </w:rPr>
                </w:rPrChange>
              </w:rPr>
              <w:pPrChange w:id="1628" w:author="Trung Nguyễn" w:date="2023-04-03T14:16:00Z">
                <w:pPr/>
              </w:pPrChange>
            </w:pPr>
            <w:proofErr w:type="spellStart"/>
            <w:ins w:id="1629" w:author="Trung Nguyễn" w:date="2023-04-03T14:15:00Z">
              <w:r w:rsidRPr="006640DB">
                <w:rPr>
                  <w:b/>
                  <w:bCs/>
                  <w:rPrChange w:id="1630" w:author="Trung Nguyễn" w:date="2023-04-03T14:16:00Z">
                    <w:rPr/>
                  </w:rPrChange>
                </w:rPr>
                <w:t>Kiểu</w:t>
              </w:r>
              <w:proofErr w:type="spellEnd"/>
              <w:r w:rsidRPr="006640DB">
                <w:rPr>
                  <w:b/>
                  <w:bCs/>
                  <w:rPrChange w:id="1631" w:author="Trung Nguyễn" w:date="2023-04-03T14:16:00Z">
                    <w:rPr/>
                  </w:rPrChange>
                </w:rPr>
                <w:t xml:space="preserve"> </w:t>
              </w:r>
              <w:proofErr w:type="spellStart"/>
              <w:r w:rsidRPr="006640DB">
                <w:rPr>
                  <w:b/>
                  <w:bCs/>
                  <w:rPrChange w:id="1632" w:author="Trung Nguyễn" w:date="2023-04-03T14:16:00Z">
                    <w:rPr/>
                  </w:rPrChange>
                </w:rPr>
                <w:t>dữ</w:t>
              </w:r>
              <w:proofErr w:type="spellEnd"/>
              <w:r w:rsidRPr="006640DB">
                <w:rPr>
                  <w:b/>
                  <w:bCs/>
                  <w:rPrChange w:id="1633" w:author="Trung Nguyễn" w:date="2023-04-03T14:16:00Z">
                    <w:rPr/>
                  </w:rPrChange>
                </w:rPr>
                <w:t xml:space="preserve"> </w:t>
              </w:r>
              <w:proofErr w:type="spellStart"/>
              <w:r w:rsidRPr="006640DB">
                <w:rPr>
                  <w:b/>
                  <w:bCs/>
                  <w:rPrChange w:id="1634" w:author="Trung Nguyễn" w:date="2023-04-03T14:16:00Z">
                    <w:rPr/>
                  </w:rPrChange>
                </w:rPr>
                <w:t>liệu</w:t>
              </w:r>
            </w:ins>
            <w:proofErr w:type="spellEnd"/>
          </w:p>
        </w:tc>
        <w:tc>
          <w:tcPr>
            <w:tcW w:w="1701" w:type="dxa"/>
            <w:vAlign w:val="center"/>
            <w:tcPrChange w:id="1635" w:author="Trung Nguyễn" w:date="2023-04-03T19:15:00Z">
              <w:tcPr>
                <w:tcW w:w="1940" w:type="dxa"/>
                <w:vAlign w:val="center"/>
              </w:tcPr>
            </w:tcPrChange>
          </w:tcPr>
          <w:p w14:paraId="0F39464E" w14:textId="3E60A426" w:rsidR="00326F11" w:rsidRPr="006640DB" w:rsidRDefault="00326F11">
            <w:pPr>
              <w:jc w:val="center"/>
              <w:rPr>
                <w:ins w:id="1636" w:author="Trung Nguyễn" w:date="2023-04-03T14:14:00Z"/>
                <w:b/>
                <w:bCs/>
                <w:rPrChange w:id="1637" w:author="Trung Nguyễn" w:date="2023-04-03T14:16:00Z">
                  <w:rPr>
                    <w:ins w:id="1638" w:author="Trung Nguyễn" w:date="2023-04-03T14:14:00Z"/>
                  </w:rPr>
                </w:rPrChange>
              </w:rPr>
              <w:pPrChange w:id="1639" w:author="Trung Nguyễn" w:date="2023-04-03T14:16:00Z">
                <w:pPr/>
              </w:pPrChange>
            </w:pPr>
            <w:proofErr w:type="spellStart"/>
            <w:ins w:id="1640" w:author="Trung Nguyễn" w:date="2023-04-03T14:15:00Z">
              <w:r w:rsidRPr="006640DB">
                <w:rPr>
                  <w:b/>
                  <w:bCs/>
                  <w:rPrChange w:id="1641" w:author="Trung Nguyễn" w:date="2023-04-03T14:16:00Z">
                    <w:rPr/>
                  </w:rPrChange>
                </w:rPr>
                <w:t>Ràng</w:t>
              </w:r>
              <w:proofErr w:type="spellEnd"/>
              <w:r w:rsidRPr="006640DB">
                <w:rPr>
                  <w:b/>
                  <w:bCs/>
                  <w:rPrChange w:id="1642" w:author="Trung Nguyễn" w:date="2023-04-03T14:16:00Z">
                    <w:rPr/>
                  </w:rPrChange>
                </w:rPr>
                <w:t xml:space="preserve"> </w:t>
              </w:r>
              <w:proofErr w:type="spellStart"/>
              <w:r w:rsidRPr="006640DB">
                <w:rPr>
                  <w:b/>
                  <w:bCs/>
                  <w:rPrChange w:id="1643" w:author="Trung Nguyễn" w:date="2023-04-03T14:16:00Z">
                    <w:rPr/>
                  </w:rPrChange>
                </w:rPr>
                <w:t>buộc</w:t>
              </w:r>
            </w:ins>
            <w:proofErr w:type="spellEnd"/>
          </w:p>
        </w:tc>
        <w:tc>
          <w:tcPr>
            <w:tcW w:w="992" w:type="dxa"/>
            <w:vAlign w:val="center"/>
            <w:tcPrChange w:id="1644" w:author="Trung Nguyễn" w:date="2023-04-03T19:15:00Z">
              <w:tcPr>
                <w:tcW w:w="647" w:type="dxa"/>
                <w:vAlign w:val="center"/>
              </w:tcPr>
            </w:tcPrChange>
          </w:tcPr>
          <w:p w14:paraId="4F68C42F" w14:textId="65794DA9" w:rsidR="00326F11" w:rsidRPr="006640DB" w:rsidRDefault="00326F11">
            <w:pPr>
              <w:jc w:val="center"/>
              <w:rPr>
                <w:ins w:id="1645" w:author="Trung Nguyễn" w:date="2023-04-03T14:14:00Z"/>
                <w:b/>
                <w:bCs/>
                <w:rPrChange w:id="1646" w:author="Trung Nguyễn" w:date="2023-04-03T14:16:00Z">
                  <w:rPr>
                    <w:ins w:id="1647" w:author="Trung Nguyễn" w:date="2023-04-03T14:14:00Z"/>
                  </w:rPr>
                </w:rPrChange>
              </w:rPr>
              <w:pPrChange w:id="1648" w:author="Trung Nguyễn" w:date="2023-04-03T14:16:00Z">
                <w:pPr/>
              </w:pPrChange>
            </w:pPr>
            <w:proofErr w:type="spellStart"/>
            <w:ins w:id="1649" w:author="Trung Nguyễn" w:date="2023-04-03T14:16:00Z">
              <w:r w:rsidRPr="006640DB">
                <w:rPr>
                  <w:b/>
                  <w:bCs/>
                  <w:rPrChange w:id="1650" w:author="Trung Nguyễn" w:date="2023-04-03T14:16:00Z">
                    <w:rPr/>
                  </w:rPrChange>
                </w:rPr>
                <w:t>Độ</w:t>
              </w:r>
              <w:proofErr w:type="spellEnd"/>
              <w:r w:rsidRPr="006640DB">
                <w:rPr>
                  <w:b/>
                  <w:bCs/>
                  <w:rPrChange w:id="1651" w:author="Trung Nguyễn" w:date="2023-04-03T14:16:00Z">
                    <w:rPr/>
                  </w:rPrChange>
                </w:rPr>
                <w:t xml:space="preserve"> </w:t>
              </w:r>
              <w:proofErr w:type="spellStart"/>
              <w:r w:rsidRPr="006640DB">
                <w:rPr>
                  <w:b/>
                  <w:bCs/>
                  <w:rPrChange w:id="1652" w:author="Trung Nguyễn" w:date="2023-04-03T14:16:00Z">
                    <w:rPr/>
                  </w:rPrChange>
                </w:rPr>
                <w:t>dài</w:t>
              </w:r>
            </w:ins>
            <w:proofErr w:type="spellEnd"/>
          </w:p>
        </w:tc>
      </w:tr>
      <w:tr w:rsidR="00F736DB" w14:paraId="72BFA04F" w14:textId="77777777" w:rsidTr="00F736DB">
        <w:trPr>
          <w:trHeight w:val="544"/>
          <w:ins w:id="1653" w:author="Trung Nguyễn" w:date="2023-04-03T14:14:00Z"/>
          <w:trPrChange w:id="1654" w:author="Trung Nguyễn" w:date="2023-04-03T19:15:00Z">
            <w:trPr>
              <w:trHeight w:val="544"/>
              <w:jc w:val="center"/>
            </w:trPr>
          </w:trPrChange>
        </w:trPr>
        <w:tc>
          <w:tcPr>
            <w:tcW w:w="710" w:type="dxa"/>
            <w:vAlign w:val="center"/>
            <w:tcPrChange w:id="1655" w:author="Trung Nguyễn" w:date="2023-04-03T19:15:00Z">
              <w:tcPr>
                <w:tcW w:w="1160" w:type="dxa"/>
                <w:vAlign w:val="center"/>
              </w:tcPr>
            </w:tcPrChange>
          </w:tcPr>
          <w:p w14:paraId="092C010E" w14:textId="40CDEA37" w:rsidR="00326F11" w:rsidRDefault="00326F11">
            <w:pPr>
              <w:jc w:val="center"/>
              <w:rPr>
                <w:ins w:id="1656" w:author="Trung Nguyễn" w:date="2023-04-03T14:14:00Z"/>
              </w:rPr>
              <w:pPrChange w:id="1657" w:author="Trung Nguyễn" w:date="2023-04-03T14:16:00Z">
                <w:pPr/>
              </w:pPrChange>
            </w:pPr>
            <w:ins w:id="1658" w:author="Trung Nguyễn" w:date="2023-04-03T14:17:00Z">
              <w:r>
                <w:t>1</w:t>
              </w:r>
            </w:ins>
          </w:p>
        </w:tc>
        <w:tc>
          <w:tcPr>
            <w:tcW w:w="2679" w:type="dxa"/>
            <w:vAlign w:val="center"/>
            <w:tcPrChange w:id="1659" w:author="Trung Nguyễn" w:date="2023-04-03T19:15:00Z">
              <w:tcPr>
                <w:tcW w:w="1940" w:type="dxa"/>
                <w:vAlign w:val="center"/>
              </w:tcPr>
            </w:tcPrChange>
          </w:tcPr>
          <w:p w14:paraId="7831376C" w14:textId="40B15DB2" w:rsidR="00326F11" w:rsidRPr="005D6C7D" w:rsidRDefault="00326F11">
            <w:pPr>
              <w:jc w:val="center"/>
              <w:rPr>
                <w:ins w:id="1660" w:author="Trung Nguyễn" w:date="2023-04-03T14:14:00Z"/>
                <w:u w:val="single"/>
                <w:rPrChange w:id="1661" w:author="Trung Nguyễn" w:date="2023-04-03T15:21:00Z">
                  <w:rPr>
                    <w:ins w:id="1662" w:author="Trung Nguyễn" w:date="2023-04-03T14:14:00Z"/>
                  </w:rPr>
                </w:rPrChange>
              </w:rPr>
              <w:pPrChange w:id="1663" w:author="Trung Nguyễn" w:date="2023-04-03T14:16:00Z">
                <w:pPr/>
              </w:pPrChange>
            </w:pPr>
            <w:ins w:id="1664" w:author="Trung Nguyễn" w:date="2023-04-03T14:57:00Z">
              <w:r w:rsidRPr="005D6C7D">
                <w:rPr>
                  <w:u w:val="single"/>
                  <w:rPrChange w:id="1665" w:author="Trung Nguyễn" w:date="2023-04-03T15:21:00Z">
                    <w:rPr/>
                  </w:rPrChange>
                </w:rPr>
                <w:t>ID</w:t>
              </w:r>
            </w:ins>
          </w:p>
        </w:tc>
        <w:tc>
          <w:tcPr>
            <w:tcW w:w="2282" w:type="dxa"/>
            <w:vAlign w:val="center"/>
            <w:tcPrChange w:id="1666" w:author="Trung Nguyễn" w:date="2023-04-03T19:15:00Z">
              <w:tcPr>
                <w:tcW w:w="2204" w:type="dxa"/>
                <w:vAlign w:val="center"/>
              </w:tcPr>
            </w:tcPrChange>
          </w:tcPr>
          <w:p w14:paraId="119AD7B4" w14:textId="31AB4501" w:rsidR="00326F11" w:rsidRDefault="00326F11" w:rsidP="006640DB">
            <w:pPr>
              <w:jc w:val="center"/>
              <w:rPr>
                <w:ins w:id="1667" w:author="Trung Nguyễn" w:date="2023-04-03T14:58:00Z"/>
              </w:rPr>
            </w:pPr>
            <w:proofErr w:type="spellStart"/>
            <w:ins w:id="1668" w:author="Trung Nguyễn" w:date="2023-04-03T14:59:00Z">
              <w:r>
                <w:t>Mã</w:t>
              </w:r>
              <w:proofErr w:type="spellEnd"/>
              <w:r>
                <w:t xml:space="preserve"> </w:t>
              </w:r>
              <w:proofErr w:type="spellStart"/>
              <w:r>
                <w:t>sản</w:t>
              </w:r>
              <w:proofErr w:type="spellEnd"/>
              <w:r>
                <w:t xml:space="preserve"> </w:t>
              </w:r>
              <w:proofErr w:type="spellStart"/>
              <w:r>
                <w:t>phẩm</w:t>
              </w:r>
            </w:ins>
            <w:proofErr w:type="spellEnd"/>
          </w:p>
        </w:tc>
        <w:tc>
          <w:tcPr>
            <w:tcW w:w="1843" w:type="dxa"/>
            <w:vAlign w:val="center"/>
            <w:tcPrChange w:id="1669" w:author="Trung Nguyễn" w:date="2023-04-03T19:15:00Z">
              <w:tcPr>
                <w:tcW w:w="1807" w:type="dxa"/>
                <w:vAlign w:val="center"/>
              </w:tcPr>
            </w:tcPrChange>
          </w:tcPr>
          <w:p w14:paraId="13281310" w14:textId="7EB98FC6" w:rsidR="00326F11" w:rsidRDefault="00326F11">
            <w:pPr>
              <w:jc w:val="center"/>
              <w:rPr>
                <w:ins w:id="1670" w:author="Trung Nguyễn" w:date="2023-04-03T14:14:00Z"/>
              </w:rPr>
              <w:pPrChange w:id="1671" w:author="Trung Nguyễn" w:date="2023-04-03T14:16:00Z">
                <w:pPr/>
              </w:pPrChange>
            </w:pPr>
            <w:ins w:id="1672" w:author="Trung Nguyễn" w:date="2023-04-03T14:59:00Z">
              <w:r>
                <w:t>Int</w:t>
              </w:r>
            </w:ins>
          </w:p>
        </w:tc>
        <w:tc>
          <w:tcPr>
            <w:tcW w:w="1701" w:type="dxa"/>
            <w:vAlign w:val="center"/>
            <w:tcPrChange w:id="1673" w:author="Trung Nguyễn" w:date="2023-04-03T19:15:00Z">
              <w:tcPr>
                <w:tcW w:w="1940" w:type="dxa"/>
                <w:vAlign w:val="center"/>
              </w:tcPr>
            </w:tcPrChange>
          </w:tcPr>
          <w:p w14:paraId="037004CA" w14:textId="6A97F58E" w:rsidR="00326F11" w:rsidRDefault="00AF2894">
            <w:pPr>
              <w:jc w:val="center"/>
              <w:rPr>
                <w:ins w:id="1674" w:author="Trung Nguyễn" w:date="2023-04-03T14:14:00Z"/>
              </w:rPr>
              <w:pPrChange w:id="1675" w:author="Trung Nguyễn" w:date="2023-04-03T14:16:00Z">
                <w:pPr/>
              </w:pPrChange>
            </w:pPr>
            <w:proofErr w:type="spellStart"/>
            <w:ins w:id="1676" w:author="Trung Nguyễn" w:date="2023-04-03T15:11:00Z">
              <w:r>
                <w:t>Khóa</w:t>
              </w:r>
              <w:proofErr w:type="spellEnd"/>
              <w:r>
                <w:t xml:space="preserve"> </w:t>
              </w:r>
              <w:proofErr w:type="spellStart"/>
              <w:r>
                <w:t>chính</w:t>
              </w:r>
            </w:ins>
            <w:proofErr w:type="spellEnd"/>
          </w:p>
        </w:tc>
        <w:tc>
          <w:tcPr>
            <w:tcW w:w="992" w:type="dxa"/>
            <w:vAlign w:val="center"/>
            <w:tcPrChange w:id="1677" w:author="Trung Nguyễn" w:date="2023-04-03T19:15:00Z">
              <w:tcPr>
                <w:tcW w:w="647" w:type="dxa"/>
                <w:vAlign w:val="center"/>
              </w:tcPr>
            </w:tcPrChange>
          </w:tcPr>
          <w:p w14:paraId="55C9DD10" w14:textId="77777777" w:rsidR="00326F11" w:rsidRDefault="00326F11">
            <w:pPr>
              <w:jc w:val="center"/>
              <w:rPr>
                <w:ins w:id="1678" w:author="Trung Nguyễn" w:date="2023-04-03T14:14:00Z"/>
              </w:rPr>
              <w:pPrChange w:id="1679" w:author="Trung Nguyễn" w:date="2023-04-03T14:16:00Z">
                <w:pPr/>
              </w:pPrChange>
            </w:pPr>
          </w:p>
        </w:tc>
      </w:tr>
      <w:tr w:rsidR="00F736DB" w14:paraId="783A7564" w14:textId="77777777" w:rsidTr="00F736DB">
        <w:trPr>
          <w:trHeight w:val="564"/>
          <w:ins w:id="1680" w:author="Trung Nguyễn" w:date="2023-04-03T14:14:00Z"/>
          <w:trPrChange w:id="1681" w:author="Trung Nguyễn" w:date="2023-04-03T19:15:00Z">
            <w:trPr>
              <w:trHeight w:val="564"/>
              <w:jc w:val="center"/>
            </w:trPr>
          </w:trPrChange>
        </w:trPr>
        <w:tc>
          <w:tcPr>
            <w:tcW w:w="710" w:type="dxa"/>
            <w:vAlign w:val="center"/>
            <w:tcPrChange w:id="1682" w:author="Trung Nguyễn" w:date="2023-04-03T19:15:00Z">
              <w:tcPr>
                <w:tcW w:w="1160" w:type="dxa"/>
                <w:vAlign w:val="center"/>
              </w:tcPr>
            </w:tcPrChange>
          </w:tcPr>
          <w:p w14:paraId="3AB23A6A" w14:textId="70F324D5" w:rsidR="00326F11" w:rsidRDefault="00AF2894">
            <w:pPr>
              <w:jc w:val="center"/>
              <w:rPr>
                <w:ins w:id="1683" w:author="Trung Nguyễn" w:date="2023-04-03T14:14:00Z"/>
              </w:rPr>
              <w:pPrChange w:id="1684" w:author="Trung Nguyễn" w:date="2023-04-03T14:16:00Z">
                <w:pPr/>
              </w:pPrChange>
            </w:pPr>
            <w:ins w:id="1685" w:author="Trung Nguyễn" w:date="2023-04-03T15:11:00Z">
              <w:r>
                <w:t>2</w:t>
              </w:r>
            </w:ins>
          </w:p>
        </w:tc>
        <w:tc>
          <w:tcPr>
            <w:tcW w:w="2679" w:type="dxa"/>
            <w:vAlign w:val="center"/>
            <w:tcPrChange w:id="1686" w:author="Trung Nguyễn" w:date="2023-04-03T19:15:00Z">
              <w:tcPr>
                <w:tcW w:w="1940" w:type="dxa"/>
                <w:vAlign w:val="center"/>
              </w:tcPr>
            </w:tcPrChange>
          </w:tcPr>
          <w:p w14:paraId="6277D949" w14:textId="7F23254F" w:rsidR="00326F11" w:rsidRDefault="00AF2894">
            <w:pPr>
              <w:jc w:val="center"/>
              <w:rPr>
                <w:ins w:id="1687" w:author="Trung Nguyễn" w:date="2023-04-03T14:14:00Z"/>
              </w:rPr>
              <w:pPrChange w:id="1688" w:author="Trung Nguyễn" w:date="2023-04-03T14:16:00Z">
                <w:pPr/>
              </w:pPrChange>
            </w:pPr>
            <w:ins w:id="1689" w:author="Trung Nguyễn" w:date="2023-04-03T15:12:00Z">
              <w:r>
                <w:t>DM_ID</w:t>
              </w:r>
            </w:ins>
          </w:p>
        </w:tc>
        <w:tc>
          <w:tcPr>
            <w:tcW w:w="2282" w:type="dxa"/>
            <w:vAlign w:val="center"/>
            <w:tcPrChange w:id="1690" w:author="Trung Nguyễn" w:date="2023-04-03T19:15:00Z">
              <w:tcPr>
                <w:tcW w:w="2204" w:type="dxa"/>
                <w:vAlign w:val="center"/>
              </w:tcPr>
            </w:tcPrChange>
          </w:tcPr>
          <w:p w14:paraId="6781ABEC" w14:textId="60F36F25" w:rsidR="00326F11" w:rsidRDefault="00AF2894" w:rsidP="006640DB">
            <w:pPr>
              <w:jc w:val="center"/>
              <w:rPr>
                <w:ins w:id="1691" w:author="Trung Nguyễn" w:date="2023-04-03T14:58:00Z"/>
              </w:rPr>
            </w:pPr>
            <w:proofErr w:type="spellStart"/>
            <w:ins w:id="1692" w:author="Trung Nguyễn" w:date="2023-04-03T15:12:00Z">
              <w:r>
                <w:t>Mã</w:t>
              </w:r>
              <w:proofErr w:type="spellEnd"/>
              <w:r>
                <w:t xml:space="preserve"> </w:t>
              </w:r>
              <w:proofErr w:type="spellStart"/>
              <w:r>
                <w:t>danh</w:t>
              </w:r>
              <w:proofErr w:type="spellEnd"/>
              <w:r>
                <w:t xml:space="preserve"> </w:t>
              </w:r>
              <w:proofErr w:type="spellStart"/>
              <w:r>
                <w:t>mục</w:t>
              </w:r>
              <w:proofErr w:type="spellEnd"/>
              <w:r>
                <w:t xml:space="preserve"> </w:t>
              </w:r>
              <w:proofErr w:type="spellStart"/>
              <w:r>
                <w:t>gạo</w:t>
              </w:r>
            </w:ins>
            <w:proofErr w:type="spellEnd"/>
          </w:p>
        </w:tc>
        <w:tc>
          <w:tcPr>
            <w:tcW w:w="1843" w:type="dxa"/>
            <w:vAlign w:val="center"/>
            <w:tcPrChange w:id="1693" w:author="Trung Nguyễn" w:date="2023-04-03T19:15:00Z">
              <w:tcPr>
                <w:tcW w:w="1807" w:type="dxa"/>
                <w:vAlign w:val="center"/>
              </w:tcPr>
            </w:tcPrChange>
          </w:tcPr>
          <w:p w14:paraId="2AD7AB20" w14:textId="65F75D07" w:rsidR="00326F11" w:rsidRDefault="00AF2894">
            <w:pPr>
              <w:jc w:val="center"/>
              <w:rPr>
                <w:ins w:id="1694" w:author="Trung Nguyễn" w:date="2023-04-03T14:14:00Z"/>
              </w:rPr>
              <w:pPrChange w:id="1695" w:author="Trung Nguyễn" w:date="2023-04-03T14:16:00Z">
                <w:pPr/>
              </w:pPrChange>
            </w:pPr>
            <w:ins w:id="1696" w:author="Trung Nguyễn" w:date="2023-04-03T15:12:00Z">
              <w:r>
                <w:t>Int</w:t>
              </w:r>
            </w:ins>
          </w:p>
        </w:tc>
        <w:tc>
          <w:tcPr>
            <w:tcW w:w="1701" w:type="dxa"/>
            <w:vAlign w:val="center"/>
            <w:tcPrChange w:id="1697" w:author="Trung Nguyễn" w:date="2023-04-03T19:15:00Z">
              <w:tcPr>
                <w:tcW w:w="1940" w:type="dxa"/>
                <w:vAlign w:val="center"/>
              </w:tcPr>
            </w:tcPrChange>
          </w:tcPr>
          <w:p w14:paraId="2ECCA9CA" w14:textId="0ECE6768" w:rsidR="00326F11" w:rsidRDefault="00AF2894">
            <w:pPr>
              <w:jc w:val="center"/>
              <w:rPr>
                <w:ins w:id="1698" w:author="Trung Nguyễn" w:date="2023-04-03T14:14:00Z"/>
              </w:rPr>
              <w:pPrChange w:id="1699" w:author="Trung Nguyễn" w:date="2023-04-03T14:16:00Z">
                <w:pPr/>
              </w:pPrChange>
            </w:pPr>
            <w:proofErr w:type="spellStart"/>
            <w:ins w:id="1700" w:author="Trung Nguyễn" w:date="2023-04-03T15:12:00Z">
              <w:r>
                <w:t>Khóa</w:t>
              </w:r>
              <w:proofErr w:type="spellEnd"/>
              <w:r>
                <w:t xml:space="preserve"> </w:t>
              </w:r>
              <w:proofErr w:type="spellStart"/>
              <w:r>
                <w:t>ngoại</w:t>
              </w:r>
            </w:ins>
            <w:proofErr w:type="spellEnd"/>
          </w:p>
        </w:tc>
        <w:tc>
          <w:tcPr>
            <w:tcW w:w="992" w:type="dxa"/>
            <w:vAlign w:val="center"/>
            <w:tcPrChange w:id="1701" w:author="Trung Nguyễn" w:date="2023-04-03T19:15:00Z">
              <w:tcPr>
                <w:tcW w:w="647" w:type="dxa"/>
                <w:vAlign w:val="center"/>
              </w:tcPr>
            </w:tcPrChange>
          </w:tcPr>
          <w:p w14:paraId="7BED5211" w14:textId="0D7C70C1" w:rsidR="00326F11" w:rsidRDefault="00326F11">
            <w:pPr>
              <w:jc w:val="center"/>
              <w:rPr>
                <w:ins w:id="1702" w:author="Trung Nguyễn" w:date="2023-04-03T14:14:00Z"/>
              </w:rPr>
              <w:pPrChange w:id="1703" w:author="Trung Nguyễn" w:date="2023-04-03T14:16:00Z">
                <w:pPr/>
              </w:pPrChange>
            </w:pPr>
          </w:p>
        </w:tc>
      </w:tr>
      <w:tr w:rsidR="00F736DB" w14:paraId="0AF39356" w14:textId="77777777" w:rsidTr="00F736DB">
        <w:trPr>
          <w:trHeight w:val="572"/>
          <w:ins w:id="1704" w:author="Trung Nguyễn" w:date="2023-04-03T14:14:00Z"/>
          <w:trPrChange w:id="1705" w:author="Trung Nguyễn" w:date="2023-04-03T19:15:00Z">
            <w:trPr>
              <w:trHeight w:val="572"/>
              <w:jc w:val="center"/>
            </w:trPr>
          </w:trPrChange>
        </w:trPr>
        <w:tc>
          <w:tcPr>
            <w:tcW w:w="710" w:type="dxa"/>
            <w:vAlign w:val="center"/>
            <w:tcPrChange w:id="1706" w:author="Trung Nguyễn" w:date="2023-04-03T19:15:00Z">
              <w:tcPr>
                <w:tcW w:w="1160" w:type="dxa"/>
                <w:vAlign w:val="center"/>
              </w:tcPr>
            </w:tcPrChange>
          </w:tcPr>
          <w:p w14:paraId="4F84683B" w14:textId="777784BF" w:rsidR="00326F11" w:rsidRDefault="00AF2894">
            <w:pPr>
              <w:jc w:val="center"/>
              <w:rPr>
                <w:ins w:id="1707" w:author="Trung Nguyễn" w:date="2023-04-03T14:14:00Z"/>
              </w:rPr>
              <w:pPrChange w:id="1708" w:author="Trung Nguyễn" w:date="2023-04-03T14:16:00Z">
                <w:pPr/>
              </w:pPrChange>
            </w:pPr>
            <w:ins w:id="1709" w:author="Trung Nguyễn" w:date="2023-04-03T15:12:00Z">
              <w:r>
                <w:t>3</w:t>
              </w:r>
            </w:ins>
          </w:p>
        </w:tc>
        <w:tc>
          <w:tcPr>
            <w:tcW w:w="2679" w:type="dxa"/>
            <w:vAlign w:val="center"/>
            <w:tcPrChange w:id="1710" w:author="Trung Nguyễn" w:date="2023-04-03T19:15:00Z">
              <w:tcPr>
                <w:tcW w:w="1940" w:type="dxa"/>
                <w:vAlign w:val="center"/>
              </w:tcPr>
            </w:tcPrChange>
          </w:tcPr>
          <w:p w14:paraId="259F81D1" w14:textId="4003D58D" w:rsidR="00326F11" w:rsidRDefault="00AF2894">
            <w:pPr>
              <w:jc w:val="center"/>
              <w:rPr>
                <w:ins w:id="1711" w:author="Trung Nguyễn" w:date="2023-04-03T14:14:00Z"/>
              </w:rPr>
              <w:pPrChange w:id="1712" w:author="Trung Nguyễn" w:date="2023-04-03T14:16:00Z">
                <w:pPr/>
              </w:pPrChange>
            </w:pPr>
            <w:ins w:id="1713" w:author="Trung Nguyễn" w:date="2023-04-03T15:13:00Z">
              <w:r>
                <w:t>Title</w:t>
              </w:r>
            </w:ins>
          </w:p>
        </w:tc>
        <w:tc>
          <w:tcPr>
            <w:tcW w:w="2282" w:type="dxa"/>
            <w:vAlign w:val="center"/>
            <w:tcPrChange w:id="1714" w:author="Trung Nguyễn" w:date="2023-04-03T19:15:00Z">
              <w:tcPr>
                <w:tcW w:w="2204" w:type="dxa"/>
                <w:vAlign w:val="center"/>
              </w:tcPr>
            </w:tcPrChange>
          </w:tcPr>
          <w:p w14:paraId="3D73E24F" w14:textId="572791EC" w:rsidR="00326F11" w:rsidRDefault="00AF2894" w:rsidP="006640DB">
            <w:pPr>
              <w:jc w:val="center"/>
              <w:rPr>
                <w:ins w:id="1715" w:author="Trung Nguyễn" w:date="2023-04-03T14:58:00Z"/>
              </w:rPr>
            </w:pPr>
            <w:proofErr w:type="spellStart"/>
            <w:ins w:id="1716" w:author="Trung Nguyễn" w:date="2023-04-03T15:13:00Z">
              <w:r>
                <w:t>Tên</w:t>
              </w:r>
              <w:proofErr w:type="spellEnd"/>
              <w:r>
                <w:t xml:space="preserve"> </w:t>
              </w:r>
              <w:proofErr w:type="spellStart"/>
              <w:r>
                <w:t>loại</w:t>
              </w:r>
              <w:proofErr w:type="spellEnd"/>
              <w:r>
                <w:t xml:space="preserve"> </w:t>
              </w:r>
              <w:proofErr w:type="spellStart"/>
              <w:r>
                <w:t>gạo</w:t>
              </w:r>
            </w:ins>
            <w:proofErr w:type="spellEnd"/>
          </w:p>
        </w:tc>
        <w:tc>
          <w:tcPr>
            <w:tcW w:w="1843" w:type="dxa"/>
            <w:vAlign w:val="center"/>
            <w:tcPrChange w:id="1717" w:author="Trung Nguyễn" w:date="2023-04-03T19:15:00Z">
              <w:tcPr>
                <w:tcW w:w="1807" w:type="dxa"/>
                <w:vAlign w:val="center"/>
              </w:tcPr>
            </w:tcPrChange>
          </w:tcPr>
          <w:p w14:paraId="7343F55B" w14:textId="5DB0E14A" w:rsidR="00326F11" w:rsidRDefault="00AF2894">
            <w:pPr>
              <w:jc w:val="center"/>
              <w:rPr>
                <w:ins w:id="1718" w:author="Trung Nguyễn" w:date="2023-04-03T14:14:00Z"/>
              </w:rPr>
              <w:pPrChange w:id="1719" w:author="Trung Nguyễn" w:date="2023-04-03T14:16:00Z">
                <w:pPr/>
              </w:pPrChange>
            </w:pPr>
            <w:proofErr w:type="spellStart"/>
            <w:ins w:id="1720" w:author="Trung Nguyễn" w:date="2023-04-03T15:13:00Z">
              <w:r>
                <w:t>Nvarchar</w:t>
              </w:r>
            </w:ins>
            <w:proofErr w:type="spellEnd"/>
          </w:p>
        </w:tc>
        <w:tc>
          <w:tcPr>
            <w:tcW w:w="1701" w:type="dxa"/>
            <w:vAlign w:val="center"/>
            <w:tcPrChange w:id="1721" w:author="Trung Nguyễn" w:date="2023-04-03T19:15:00Z">
              <w:tcPr>
                <w:tcW w:w="1940" w:type="dxa"/>
                <w:vAlign w:val="center"/>
              </w:tcPr>
            </w:tcPrChange>
          </w:tcPr>
          <w:p w14:paraId="11289A60" w14:textId="4CA7AA67" w:rsidR="00326F11" w:rsidRDefault="00AF2894">
            <w:pPr>
              <w:jc w:val="center"/>
              <w:rPr>
                <w:ins w:id="1722" w:author="Trung Nguyễn" w:date="2023-04-03T14:14:00Z"/>
              </w:rPr>
              <w:pPrChange w:id="1723" w:author="Trung Nguyễn" w:date="2023-04-03T14:16:00Z">
                <w:pPr/>
              </w:pPrChange>
            </w:pPr>
            <w:ins w:id="1724" w:author="Trung Nguyễn" w:date="2023-04-03T15:13:00Z">
              <w:r>
                <w:t>Not null</w:t>
              </w:r>
            </w:ins>
          </w:p>
        </w:tc>
        <w:tc>
          <w:tcPr>
            <w:tcW w:w="992" w:type="dxa"/>
            <w:vAlign w:val="center"/>
            <w:tcPrChange w:id="1725" w:author="Trung Nguyễn" w:date="2023-04-03T19:15:00Z">
              <w:tcPr>
                <w:tcW w:w="647" w:type="dxa"/>
                <w:vAlign w:val="center"/>
              </w:tcPr>
            </w:tcPrChange>
          </w:tcPr>
          <w:p w14:paraId="6BF9008E" w14:textId="5622E631" w:rsidR="00326F11" w:rsidRDefault="00AF2894">
            <w:pPr>
              <w:jc w:val="center"/>
              <w:rPr>
                <w:ins w:id="1726" w:author="Trung Nguyễn" w:date="2023-04-03T14:14:00Z"/>
              </w:rPr>
              <w:pPrChange w:id="1727" w:author="Trung Nguyễn" w:date="2023-04-03T14:16:00Z">
                <w:pPr/>
              </w:pPrChange>
            </w:pPr>
            <w:ins w:id="1728" w:author="Trung Nguyễn" w:date="2023-04-03T15:13:00Z">
              <w:r>
                <w:t>250</w:t>
              </w:r>
            </w:ins>
          </w:p>
        </w:tc>
      </w:tr>
      <w:tr w:rsidR="00F736DB" w14:paraId="41D2EA17" w14:textId="77777777" w:rsidTr="00F736DB">
        <w:trPr>
          <w:trHeight w:val="572"/>
          <w:ins w:id="1729" w:author="Trung Nguyễn" w:date="2023-04-03T15:13:00Z"/>
          <w:trPrChange w:id="1730" w:author="Trung Nguyễn" w:date="2023-04-03T19:15:00Z">
            <w:trPr>
              <w:trHeight w:val="572"/>
              <w:jc w:val="center"/>
            </w:trPr>
          </w:trPrChange>
        </w:trPr>
        <w:tc>
          <w:tcPr>
            <w:tcW w:w="710" w:type="dxa"/>
            <w:vAlign w:val="center"/>
            <w:tcPrChange w:id="1731" w:author="Trung Nguyễn" w:date="2023-04-03T19:15:00Z">
              <w:tcPr>
                <w:tcW w:w="1160" w:type="dxa"/>
                <w:vAlign w:val="center"/>
              </w:tcPr>
            </w:tcPrChange>
          </w:tcPr>
          <w:p w14:paraId="4E298240" w14:textId="64564DD0" w:rsidR="00AF2894" w:rsidRDefault="00AF2894" w:rsidP="006640DB">
            <w:pPr>
              <w:jc w:val="center"/>
              <w:rPr>
                <w:ins w:id="1732" w:author="Trung Nguyễn" w:date="2023-04-03T15:13:00Z"/>
              </w:rPr>
            </w:pPr>
            <w:ins w:id="1733" w:author="Trung Nguyễn" w:date="2023-04-03T15:13:00Z">
              <w:r>
                <w:t>4</w:t>
              </w:r>
            </w:ins>
          </w:p>
        </w:tc>
        <w:tc>
          <w:tcPr>
            <w:tcW w:w="2679" w:type="dxa"/>
            <w:vAlign w:val="center"/>
            <w:tcPrChange w:id="1734" w:author="Trung Nguyễn" w:date="2023-04-03T19:15:00Z">
              <w:tcPr>
                <w:tcW w:w="1940" w:type="dxa"/>
                <w:vAlign w:val="center"/>
              </w:tcPr>
            </w:tcPrChange>
          </w:tcPr>
          <w:p w14:paraId="2976B97A" w14:textId="1DD0B061" w:rsidR="00AF2894" w:rsidRDefault="00AF2894" w:rsidP="006640DB">
            <w:pPr>
              <w:jc w:val="center"/>
              <w:rPr>
                <w:ins w:id="1735" w:author="Trung Nguyễn" w:date="2023-04-03T15:13:00Z"/>
              </w:rPr>
            </w:pPr>
            <w:ins w:id="1736" w:author="Trung Nguyễn" w:date="2023-04-03T15:13:00Z">
              <w:r>
                <w:t>Price</w:t>
              </w:r>
            </w:ins>
          </w:p>
        </w:tc>
        <w:tc>
          <w:tcPr>
            <w:tcW w:w="2282" w:type="dxa"/>
            <w:vAlign w:val="center"/>
            <w:tcPrChange w:id="1737" w:author="Trung Nguyễn" w:date="2023-04-03T19:15:00Z">
              <w:tcPr>
                <w:tcW w:w="2204" w:type="dxa"/>
                <w:vAlign w:val="center"/>
              </w:tcPr>
            </w:tcPrChange>
          </w:tcPr>
          <w:p w14:paraId="4AB64A32" w14:textId="228C093E" w:rsidR="00AF2894" w:rsidRDefault="00AF2894" w:rsidP="006640DB">
            <w:pPr>
              <w:jc w:val="center"/>
              <w:rPr>
                <w:ins w:id="1738" w:author="Trung Nguyễn" w:date="2023-04-03T15:13:00Z"/>
              </w:rPr>
            </w:pPr>
            <w:proofErr w:type="spellStart"/>
            <w:ins w:id="1739" w:author="Trung Nguyễn" w:date="2023-04-03T15:13:00Z">
              <w:r>
                <w:t>Giá</w:t>
              </w:r>
              <w:proofErr w:type="spellEnd"/>
            </w:ins>
          </w:p>
        </w:tc>
        <w:tc>
          <w:tcPr>
            <w:tcW w:w="1843" w:type="dxa"/>
            <w:vAlign w:val="center"/>
            <w:tcPrChange w:id="1740" w:author="Trung Nguyễn" w:date="2023-04-03T19:15:00Z">
              <w:tcPr>
                <w:tcW w:w="1807" w:type="dxa"/>
                <w:vAlign w:val="center"/>
              </w:tcPr>
            </w:tcPrChange>
          </w:tcPr>
          <w:p w14:paraId="4E4947F0" w14:textId="4ED57CBA" w:rsidR="00AF2894" w:rsidRDefault="00AF2894" w:rsidP="006640DB">
            <w:pPr>
              <w:jc w:val="center"/>
              <w:rPr>
                <w:ins w:id="1741" w:author="Trung Nguyễn" w:date="2023-04-03T15:13:00Z"/>
              </w:rPr>
            </w:pPr>
            <w:ins w:id="1742" w:author="Trung Nguyễn" w:date="2023-04-03T15:13:00Z">
              <w:r>
                <w:t>Int</w:t>
              </w:r>
            </w:ins>
          </w:p>
        </w:tc>
        <w:tc>
          <w:tcPr>
            <w:tcW w:w="1701" w:type="dxa"/>
            <w:vAlign w:val="center"/>
            <w:tcPrChange w:id="1743" w:author="Trung Nguyễn" w:date="2023-04-03T19:15:00Z">
              <w:tcPr>
                <w:tcW w:w="1940" w:type="dxa"/>
                <w:vAlign w:val="center"/>
              </w:tcPr>
            </w:tcPrChange>
          </w:tcPr>
          <w:p w14:paraId="6C59B1FA" w14:textId="7188392C" w:rsidR="00AF2894" w:rsidRDefault="00AF2894" w:rsidP="006640DB">
            <w:pPr>
              <w:jc w:val="center"/>
              <w:rPr>
                <w:ins w:id="1744" w:author="Trung Nguyễn" w:date="2023-04-03T15:13:00Z"/>
              </w:rPr>
            </w:pPr>
            <w:ins w:id="1745" w:author="Trung Nguyễn" w:date="2023-04-03T15:13:00Z">
              <w:r>
                <w:t>Not null</w:t>
              </w:r>
            </w:ins>
          </w:p>
        </w:tc>
        <w:tc>
          <w:tcPr>
            <w:tcW w:w="992" w:type="dxa"/>
            <w:vAlign w:val="center"/>
            <w:tcPrChange w:id="1746" w:author="Trung Nguyễn" w:date="2023-04-03T19:15:00Z">
              <w:tcPr>
                <w:tcW w:w="647" w:type="dxa"/>
                <w:vAlign w:val="center"/>
              </w:tcPr>
            </w:tcPrChange>
          </w:tcPr>
          <w:p w14:paraId="480DC452" w14:textId="79A8249D" w:rsidR="00AF2894" w:rsidRDefault="00AF2894" w:rsidP="006640DB">
            <w:pPr>
              <w:jc w:val="center"/>
              <w:rPr>
                <w:ins w:id="1747" w:author="Trung Nguyễn" w:date="2023-04-03T15:13:00Z"/>
              </w:rPr>
            </w:pPr>
          </w:p>
        </w:tc>
      </w:tr>
      <w:tr w:rsidR="00F736DB" w14:paraId="78D04B46" w14:textId="77777777" w:rsidTr="00F736DB">
        <w:trPr>
          <w:trHeight w:val="572"/>
          <w:ins w:id="1748" w:author="Trung Nguyễn" w:date="2023-04-03T15:13:00Z"/>
          <w:trPrChange w:id="1749" w:author="Trung Nguyễn" w:date="2023-04-03T19:15:00Z">
            <w:trPr>
              <w:trHeight w:val="572"/>
              <w:jc w:val="center"/>
            </w:trPr>
          </w:trPrChange>
        </w:trPr>
        <w:tc>
          <w:tcPr>
            <w:tcW w:w="710" w:type="dxa"/>
            <w:vAlign w:val="center"/>
            <w:tcPrChange w:id="1750" w:author="Trung Nguyễn" w:date="2023-04-03T19:15:00Z">
              <w:tcPr>
                <w:tcW w:w="1160" w:type="dxa"/>
                <w:vAlign w:val="center"/>
              </w:tcPr>
            </w:tcPrChange>
          </w:tcPr>
          <w:p w14:paraId="30B12197" w14:textId="1C61E908" w:rsidR="00AF2894" w:rsidRDefault="00AF2894" w:rsidP="006640DB">
            <w:pPr>
              <w:jc w:val="center"/>
              <w:rPr>
                <w:ins w:id="1751" w:author="Trung Nguyễn" w:date="2023-04-03T15:13:00Z"/>
              </w:rPr>
            </w:pPr>
            <w:ins w:id="1752" w:author="Trung Nguyễn" w:date="2023-04-03T15:13:00Z">
              <w:r>
                <w:t>5</w:t>
              </w:r>
            </w:ins>
          </w:p>
        </w:tc>
        <w:tc>
          <w:tcPr>
            <w:tcW w:w="2679" w:type="dxa"/>
            <w:vAlign w:val="center"/>
            <w:tcPrChange w:id="1753" w:author="Trung Nguyễn" w:date="2023-04-03T19:15:00Z">
              <w:tcPr>
                <w:tcW w:w="1940" w:type="dxa"/>
                <w:vAlign w:val="center"/>
              </w:tcPr>
            </w:tcPrChange>
          </w:tcPr>
          <w:p w14:paraId="16625D19" w14:textId="6BE98B45" w:rsidR="00AF2894" w:rsidRDefault="00AF2894" w:rsidP="006640DB">
            <w:pPr>
              <w:jc w:val="center"/>
              <w:rPr>
                <w:ins w:id="1754" w:author="Trung Nguyễn" w:date="2023-04-03T15:13:00Z"/>
              </w:rPr>
            </w:pPr>
            <w:ins w:id="1755" w:author="Trung Nguyễn" w:date="2023-04-03T15:14:00Z">
              <w:r>
                <w:t>Thumbnail</w:t>
              </w:r>
            </w:ins>
          </w:p>
        </w:tc>
        <w:tc>
          <w:tcPr>
            <w:tcW w:w="2282" w:type="dxa"/>
            <w:vAlign w:val="center"/>
            <w:tcPrChange w:id="1756" w:author="Trung Nguyễn" w:date="2023-04-03T19:15:00Z">
              <w:tcPr>
                <w:tcW w:w="2204" w:type="dxa"/>
                <w:vAlign w:val="center"/>
              </w:tcPr>
            </w:tcPrChange>
          </w:tcPr>
          <w:p w14:paraId="569A473F" w14:textId="337EE205" w:rsidR="00AF2894" w:rsidRDefault="00AF2894" w:rsidP="006640DB">
            <w:pPr>
              <w:jc w:val="center"/>
              <w:rPr>
                <w:ins w:id="1757" w:author="Trung Nguyễn" w:date="2023-04-03T15:13:00Z"/>
              </w:rPr>
            </w:pPr>
            <w:proofErr w:type="spellStart"/>
            <w:ins w:id="1758" w:author="Trung Nguyễn" w:date="2023-04-03T15:14:00Z">
              <w:r>
                <w:t>Hình</w:t>
              </w:r>
              <w:proofErr w:type="spellEnd"/>
              <w:r>
                <w:t xml:space="preserve"> </w:t>
              </w:r>
              <w:proofErr w:type="spellStart"/>
              <w:r>
                <w:t>ảnh</w:t>
              </w:r>
            </w:ins>
            <w:proofErr w:type="spellEnd"/>
          </w:p>
        </w:tc>
        <w:tc>
          <w:tcPr>
            <w:tcW w:w="1843" w:type="dxa"/>
            <w:vAlign w:val="center"/>
            <w:tcPrChange w:id="1759" w:author="Trung Nguyễn" w:date="2023-04-03T19:15:00Z">
              <w:tcPr>
                <w:tcW w:w="1807" w:type="dxa"/>
                <w:vAlign w:val="center"/>
              </w:tcPr>
            </w:tcPrChange>
          </w:tcPr>
          <w:p w14:paraId="77AC1A71" w14:textId="17BB5771" w:rsidR="00AF2894" w:rsidRDefault="00AF2894" w:rsidP="006640DB">
            <w:pPr>
              <w:jc w:val="center"/>
              <w:rPr>
                <w:ins w:id="1760" w:author="Trung Nguyễn" w:date="2023-04-03T15:13:00Z"/>
              </w:rPr>
            </w:pPr>
            <w:proofErr w:type="spellStart"/>
            <w:ins w:id="1761" w:author="Trung Nguyễn" w:date="2023-04-03T15:14:00Z">
              <w:r>
                <w:t>Nvarchar</w:t>
              </w:r>
            </w:ins>
            <w:proofErr w:type="spellEnd"/>
          </w:p>
        </w:tc>
        <w:tc>
          <w:tcPr>
            <w:tcW w:w="1701" w:type="dxa"/>
            <w:vAlign w:val="center"/>
            <w:tcPrChange w:id="1762" w:author="Trung Nguyễn" w:date="2023-04-03T19:15:00Z">
              <w:tcPr>
                <w:tcW w:w="1940" w:type="dxa"/>
                <w:vAlign w:val="center"/>
              </w:tcPr>
            </w:tcPrChange>
          </w:tcPr>
          <w:p w14:paraId="207F6A19" w14:textId="6462FAA0" w:rsidR="00AF2894" w:rsidRDefault="00AF2894" w:rsidP="006640DB">
            <w:pPr>
              <w:jc w:val="center"/>
              <w:rPr>
                <w:ins w:id="1763" w:author="Trung Nguyễn" w:date="2023-04-03T15:13:00Z"/>
              </w:rPr>
            </w:pPr>
            <w:ins w:id="1764" w:author="Trung Nguyễn" w:date="2023-04-03T15:14:00Z">
              <w:r>
                <w:t>Not null</w:t>
              </w:r>
            </w:ins>
          </w:p>
        </w:tc>
        <w:tc>
          <w:tcPr>
            <w:tcW w:w="992" w:type="dxa"/>
            <w:vAlign w:val="center"/>
            <w:tcPrChange w:id="1765" w:author="Trung Nguyễn" w:date="2023-04-03T19:15:00Z">
              <w:tcPr>
                <w:tcW w:w="647" w:type="dxa"/>
                <w:vAlign w:val="center"/>
              </w:tcPr>
            </w:tcPrChange>
          </w:tcPr>
          <w:p w14:paraId="5315FD19" w14:textId="44D9E4D6" w:rsidR="00AF2894" w:rsidRDefault="006216FC" w:rsidP="006640DB">
            <w:pPr>
              <w:jc w:val="center"/>
              <w:rPr>
                <w:ins w:id="1766" w:author="Trung Nguyễn" w:date="2023-04-03T15:13:00Z"/>
              </w:rPr>
            </w:pPr>
            <w:ins w:id="1767" w:author="Trung Nguyễn" w:date="2023-04-03T20:01:00Z">
              <w:r>
                <w:t>500</w:t>
              </w:r>
            </w:ins>
          </w:p>
        </w:tc>
      </w:tr>
      <w:tr w:rsidR="00F736DB" w14:paraId="4FB5EBA4" w14:textId="77777777" w:rsidTr="00F736DB">
        <w:trPr>
          <w:trHeight w:val="572"/>
          <w:ins w:id="1768" w:author="Trung Nguyễn" w:date="2023-04-03T15:14:00Z"/>
          <w:trPrChange w:id="1769" w:author="Trung Nguyễn" w:date="2023-04-03T19:15:00Z">
            <w:trPr>
              <w:trHeight w:val="572"/>
              <w:jc w:val="center"/>
            </w:trPr>
          </w:trPrChange>
        </w:trPr>
        <w:tc>
          <w:tcPr>
            <w:tcW w:w="710" w:type="dxa"/>
            <w:vAlign w:val="center"/>
            <w:tcPrChange w:id="1770" w:author="Trung Nguyễn" w:date="2023-04-03T19:15:00Z">
              <w:tcPr>
                <w:tcW w:w="1160" w:type="dxa"/>
                <w:vAlign w:val="center"/>
              </w:tcPr>
            </w:tcPrChange>
          </w:tcPr>
          <w:p w14:paraId="1CAD714A" w14:textId="13DDB84C" w:rsidR="00AF2894" w:rsidRDefault="00AF2894" w:rsidP="006640DB">
            <w:pPr>
              <w:jc w:val="center"/>
              <w:rPr>
                <w:ins w:id="1771" w:author="Trung Nguyễn" w:date="2023-04-03T15:14:00Z"/>
              </w:rPr>
            </w:pPr>
            <w:ins w:id="1772" w:author="Trung Nguyễn" w:date="2023-04-03T15:14:00Z">
              <w:r>
                <w:t>6</w:t>
              </w:r>
            </w:ins>
          </w:p>
        </w:tc>
        <w:tc>
          <w:tcPr>
            <w:tcW w:w="2679" w:type="dxa"/>
            <w:vAlign w:val="center"/>
            <w:tcPrChange w:id="1773" w:author="Trung Nguyễn" w:date="2023-04-03T19:15:00Z">
              <w:tcPr>
                <w:tcW w:w="1940" w:type="dxa"/>
                <w:vAlign w:val="center"/>
              </w:tcPr>
            </w:tcPrChange>
          </w:tcPr>
          <w:p w14:paraId="44DFD4D0" w14:textId="0C00F765" w:rsidR="00AF2894" w:rsidRDefault="00AF2894" w:rsidP="006640DB">
            <w:pPr>
              <w:jc w:val="center"/>
              <w:rPr>
                <w:ins w:id="1774" w:author="Trung Nguyễn" w:date="2023-04-03T15:14:00Z"/>
              </w:rPr>
            </w:pPr>
            <w:ins w:id="1775" w:author="Trung Nguyễn" w:date="2023-04-03T15:14:00Z">
              <w:r>
                <w:t>Description</w:t>
              </w:r>
            </w:ins>
          </w:p>
        </w:tc>
        <w:tc>
          <w:tcPr>
            <w:tcW w:w="2282" w:type="dxa"/>
            <w:vAlign w:val="center"/>
            <w:tcPrChange w:id="1776" w:author="Trung Nguyễn" w:date="2023-04-03T19:15:00Z">
              <w:tcPr>
                <w:tcW w:w="2204" w:type="dxa"/>
                <w:vAlign w:val="center"/>
              </w:tcPr>
            </w:tcPrChange>
          </w:tcPr>
          <w:p w14:paraId="59F3FA7D" w14:textId="62D37836" w:rsidR="00AF2894" w:rsidRDefault="00AF2894" w:rsidP="006640DB">
            <w:pPr>
              <w:jc w:val="center"/>
              <w:rPr>
                <w:ins w:id="1777" w:author="Trung Nguyễn" w:date="2023-04-03T15:14:00Z"/>
              </w:rPr>
            </w:pPr>
            <w:proofErr w:type="spellStart"/>
            <w:proofErr w:type="gramStart"/>
            <w:ins w:id="1778" w:author="Trung Nguyễn" w:date="2023-04-03T15:14:00Z">
              <w:r>
                <w:t>Miêu</w:t>
              </w:r>
              <w:proofErr w:type="spellEnd"/>
              <w:r>
                <w:t xml:space="preserve">  </w:t>
              </w:r>
              <w:proofErr w:type="spellStart"/>
              <w:r>
                <w:t>tả</w:t>
              </w:r>
              <w:proofErr w:type="spellEnd"/>
              <w:proofErr w:type="gramEnd"/>
              <w:r>
                <w:t xml:space="preserve"> </w:t>
              </w:r>
              <w:proofErr w:type="spellStart"/>
              <w:r>
                <w:t>sản</w:t>
              </w:r>
              <w:proofErr w:type="spellEnd"/>
              <w:r>
                <w:t xml:space="preserve"> </w:t>
              </w:r>
              <w:proofErr w:type="spellStart"/>
              <w:r>
                <w:t>phẩm</w:t>
              </w:r>
              <w:proofErr w:type="spellEnd"/>
            </w:ins>
          </w:p>
        </w:tc>
        <w:tc>
          <w:tcPr>
            <w:tcW w:w="1843" w:type="dxa"/>
            <w:vAlign w:val="center"/>
            <w:tcPrChange w:id="1779" w:author="Trung Nguyễn" w:date="2023-04-03T19:15:00Z">
              <w:tcPr>
                <w:tcW w:w="1807" w:type="dxa"/>
                <w:vAlign w:val="center"/>
              </w:tcPr>
            </w:tcPrChange>
          </w:tcPr>
          <w:p w14:paraId="7FDD7FD2" w14:textId="64424D48" w:rsidR="00AF2894" w:rsidRDefault="00AF2894" w:rsidP="006640DB">
            <w:pPr>
              <w:jc w:val="center"/>
              <w:rPr>
                <w:ins w:id="1780" w:author="Trung Nguyễn" w:date="2023-04-03T15:14:00Z"/>
              </w:rPr>
            </w:pPr>
            <w:proofErr w:type="spellStart"/>
            <w:ins w:id="1781" w:author="Trung Nguyễn" w:date="2023-04-03T15:14:00Z">
              <w:r>
                <w:t>Nvarchar</w:t>
              </w:r>
              <w:proofErr w:type="spellEnd"/>
            </w:ins>
          </w:p>
        </w:tc>
        <w:tc>
          <w:tcPr>
            <w:tcW w:w="1701" w:type="dxa"/>
            <w:vAlign w:val="center"/>
            <w:tcPrChange w:id="1782" w:author="Trung Nguyễn" w:date="2023-04-03T19:15:00Z">
              <w:tcPr>
                <w:tcW w:w="1940" w:type="dxa"/>
                <w:vAlign w:val="center"/>
              </w:tcPr>
            </w:tcPrChange>
          </w:tcPr>
          <w:p w14:paraId="6F7DA980" w14:textId="7B4B42B8" w:rsidR="00AF2894" w:rsidRDefault="00AF2894" w:rsidP="006640DB">
            <w:pPr>
              <w:jc w:val="center"/>
              <w:rPr>
                <w:ins w:id="1783" w:author="Trung Nguyễn" w:date="2023-04-03T15:14:00Z"/>
              </w:rPr>
            </w:pPr>
            <w:ins w:id="1784" w:author="Trung Nguyễn" w:date="2023-04-03T15:14:00Z">
              <w:r>
                <w:t>Not null</w:t>
              </w:r>
            </w:ins>
          </w:p>
        </w:tc>
        <w:tc>
          <w:tcPr>
            <w:tcW w:w="992" w:type="dxa"/>
            <w:vAlign w:val="center"/>
            <w:tcPrChange w:id="1785" w:author="Trung Nguyễn" w:date="2023-04-03T19:15:00Z">
              <w:tcPr>
                <w:tcW w:w="647" w:type="dxa"/>
                <w:vAlign w:val="center"/>
              </w:tcPr>
            </w:tcPrChange>
          </w:tcPr>
          <w:p w14:paraId="42DC8A69" w14:textId="7D5BEB23" w:rsidR="00AF2894" w:rsidRDefault="006216FC" w:rsidP="006640DB">
            <w:pPr>
              <w:jc w:val="center"/>
              <w:rPr>
                <w:ins w:id="1786" w:author="Trung Nguyễn" w:date="2023-04-03T15:14:00Z"/>
              </w:rPr>
            </w:pPr>
            <w:ins w:id="1787" w:author="Trung Nguyễn" w:date="2023-04-03T20:01:00Z">
              <w:r>
                <w:t>1000</w:t>
              </w:r>
            </w:ins>
          </w:p>
        </w:tc>
      </w:tr>
      <w:tr w:rsidR="00F736DB" w14:paraId="4AB57C98" w14:textId="77777777" w:rsidTr="00F736DB">
        <w:trPr>
          <w:trHeight w:val="572"/>
          <w:ins w:id="1788" w:author="Trung Nguyễn" w:date="2023-04-03T15:15:00Z"/>
          <w:trPrChange w:id="1789" w:author="Trung Nguyễn" w:date="2023-04-03T19:15:00Z">
            <w:trPr>
              <w:trHeight w:val="572"/>
              <w:jc w:val="center"/>
            </w:trPr>
          </w:trPrChange>
        </w:trPr>
        <w:tc>
          <w:tcPr>
            <w:tcW w:w="710" w:type="dxa"/>
            <w:vAlign w:val="center"/>
            <w:tcPrChange w:id="1790" w:author="Trung Nguyễn" w:date="2023-04-03T19:15:00Z">
              <w:tcPr>
                <w:tcW w:w="1160" w:type="dxa"/>
                <w:vAlign w:val="center"/>
              </w:tcPr>
            </w:tcPrChange>
          </w:tcPr>
          <w:p w14:paraId="742B2C70" w14:textId="0FC7131E" w:rsidR="00AF2894" w:rsidRDefault="00AF2894" w:rsidP="006640DB">
            <w:pPr>
              <w:jc w:val="center"/>
              <w:rPr>
                <w:ins w:id="1791" w:author="Trung Nguyễn" w:date="2023-04-03T15:15:00Z"/>
              </w:rPr>
            </w:pPr>
            <w:ins w:id="1792" w:author="Trung Nguyễn" w:date="2023-04-03T15:15:00Z">
              <w:r>
                <w:t>7</w:t>
              </w:r>
            </w:ins>
          </w:p>
        </w:tc>
        <w:tc>
          <w:tcPr>
            <w:tcW w:w="2679" w:type="dxa"/>
            <w:vAlign w:val="center"/>
            <w:tcPrChange w:id="1793" w:author="Trung Nguyễn" w:date="2023-04-03T19:15:00Z">
              <w:tcPr>
                <w:tcW w:w="1940" w:type="dxa"/>
                <w:vAlign w:val="center"/>
              </w:tcPr>
            </w:tcPrChange>
          </w:tcPr>
          <w:p w14:paraId="3754B395" w14:textId="6C78D593" w:rsidR="00AF2894" w:rsidRDefault="00AF2894" w:rsidP="006640DB">
            <w:pPr>
              <w:jc w:val="center"/>
              <w:rPr>
                <w:ins w:id="1794" w:author="Trung Nguyễn" w:date="2023-04-03T15:15:00Z"/>
              </w:rPr>
            </w:pPr>
            <w:ins w:id="1795" w:author="Trung Nguyễn" w:date="2023-04-03T15:15:00Z">
              <w:r>
                <w:t>Quantity</w:t>
              </w:r>
            </w:ins>
          </w:p>
        </w:tc>
        <w:tc>
          <w:tcPr>
            <w:tcW w:w="2282" w:type="dxa"/>
            <w:vAlign w:val="center"/>
            <w:tcPrChange w:id="1796" w:author="Trung Nguyễn" w:date="2023-04-03T19:15:00Z">
              <w:tcPr>
                <w:tcW w:w="2204" w:type="dxa"/>
                <w:vAlign w:val="center"/>
              </w:tcPr>
            </w:tcPrChange>
          </w:tcPr>
          <w:p w14:paraId="477A2E60" w14:textId="4987EFE2" w:rsidR="00AF2894" w:rsidRDefault="00AF2894" w:rsidP="006640DB">
            <w:pPr>
              <w:jc w:val="center"/>
              <w:rPr>
                <w:ins w:id="1797" w:author="Trung Nguyễn" w:date="2023-04-03T15:15:00Z"/>
              </w:rPr>
            </w:pPr>
            <w:proofErr w:type="spellStart"/>
            <w:ins w:id="1798" w:author="Trung Nguyễn" w:date="2023-04-03T15:15:00Z">
              <w:r>
                <w:t>Số</w:t>
              </w:r>
              <w:proofErr w:type="spellEnd"/>
              <w:r>
                <w:t xml:space="preserve"> </w:t>
              </w:r>
              <w:proofErr w:type="spellStart"/>
              <w:r>
                <w:t>lượng</w:t>
              </w:r>
              <w:proofErr w:type="spellEnd"/>
              <w:r>
                <w:t xml:space="preserve"> </w:t>
              </w:r>
              <w:proofErr w:type="spellStart"/>
              <w:r>
                <w:t>tồn</w:t>
              </w:r>
              <w:proofErr w:type="spellEnd"/>
            </w:ins>
          </w:p>
        </w:tc>
        <w:tc>
          <w:tcPr>
            <w:tcW w:w="1843" w:type="dxa"/>
            <w:vAlign w:val="center"/>
            <w:tcPrChange w:id="1799" w:author="Trung Nguyễn" w:date="2023-04-03T19:15:00Z">
              <w:tcPr>
                <w:tcW w:w="1807" w:type="dxa"/>
                <w:vAlign w:val="center"/>
              </w:tcPr>
            </w:tcPrChange>
          </w:tcPr>
          <w:p w14:paraId="3551EB26" w14:textId="1402B401" w:rsidR="00AF2894" w:rsidRDefault="00AF2894" w:rsidP="006640DB">
            <w:pPr>
              <w:jc w:val="center"/>
              <w:rPr>
                <w:ins w:id="1800" w:author="Trung Nguyễn" w:date="2023-04-03T15:15:00Z"/>
              </w:rPr>
            </w:pPr>
            <w:ins w:id="1801" w:author="Trung Nguyễn" w:date="2023-04-03T15:15:00Z">
              <w:r>
                <w:t>Int</w:t>
              </w:r>
            </w:ins>
          </w:p>
        </w:tc>
        <w:tc>
          <w:tcPr>
            <w:tcW w:w="1701" w:type="dxa"/>
            <w:vAlign w:val="center"/>
            <w:tcPrChange w:id="1802" w:author="Trung Nguyễn" w:date="2023-04-03T19:15:00Z">
              <w:tcPr>
                <w:tcW w:w="1940" w:type="dxa"/>
                <w:vAlign w:val="center"/>
              </w:tcPr>
            </w:tcPrChange>
          </w:tcPr>
          <w:p w14:paraId="22B6D537" w14:textId="74E11A68" w:rsidR="00AF2894" w:rsidRDefault="00AF2894" w:rsidP="006640DB">
            <w:pPr>
              <w:jc w:val="center"/>
              <w:rPr>
                <w:ins w:id="1803" w:author="Trung Nguyễn" w:date="2023-04-03T15:15:00Z"/>
              </w:rPr>
            </w:pPr>
            <w:ins w:id="1804" w:author="Trung Nguyễn" w:date="2023-04-03T15:15:00Z">
              <w:r>
                <w:t>Not null</w:t>
              </w:r>
            </w:ins>
          </w:p>
        </w:tc>
        <w:tc>
          <w:tcPr>
            <w:tcW w:w="992" w:type="dxa"/>
            <w:vAlign w:val="center"/>
            <w:tcPrChange w:id="1805" w:author="Trung Nguyễn" w:date="2023-04-03T19:15:00Z">
              <w:tcPr>
                <w:tcW w:w="647" w:type="dxa"/>
                <w:vAlign w:val="center"/>
              </w:tcPr>
            </w:tcPrChange>
          </w:tcPr>
          <w:p w14:paraId="5B1E7299" w14:textId="77777777" w:rsidR="00AF2894" w:rsidRDefault="00AF2894">
            <w:pPr>
              <w:keepNext/>
              <w:jc w:val="center"/>
              <w:rPr>
                <w:ins w:id="1806" w:author="Trung Nguyễn" w:date="2023-04-03T15:15:00Z"/>
              </w:rPr>
              <w:pPrChange w:id="1807" w:author="Dong Trieu" w:date="2023-04-03T23:28:00Z">
                <w:pPr>
                  <w:jc w:val="center"/>
                </w:pPr>
              </w:pPrChange>
            </w:pPr>
          </w:p>
        </w:tc>
      </w:tr>
    </w:tbl>
    <w:p w14:paraId="4198CECB" w14:textId="3FEA9759" w:rsidR="005917FD" w:rsidRPr="003058C7" w:rsidRDefault="005917FD">
      <w:pPr>
        <w:pStyle w:val="TOC9"/>
        <w:rPr>
          <w:ins w:id="1808" w:author="Dong Trieu" w:date="2023-04-03T23:28:00Z"/>
          <w:sz w:val="26"/>
          <w:szCs w:val="26"/>
          <w:rPrChange w:id="1809" w:author="Dong Trieu" w:date="2023-04-03T23:31:00Z">
            <w:rPr>
              <w:ins w:id="1810" w:author="Dong Trieu" w:date="2023-04-03T23:28:00Z"/>
            </w:rPr>
          </w:rPrChange>
        </w:rPr>
      </w:pPr>
      <w:bookmarkStart w:id="1811" w:name="_Toc131458075"/>
      <w:proofErr w:type="spellStart"/>
      <w:ins w:id="1812" w:author="Dong Trieu" w:date="2023-04-03T23:28:00Z">
        <w:r w:rsidRPr="003058C7">
          <w:rPr>
            <w:sz w:val="26"/>
            <w:szCs w:val="26"/>
            <w:rPrChange w:id="1813" w:author="Dong Trieu" w:date="2023-04-03T23:31:00Z">
              <w:rPr/>
            </w:rPrChange>
          </w:rPr>
          <w:t>Bảng</w:t>
        </w:r>
        <w:proofErr w:type="spellEnd"/>
        <w:r w:rsidRPr="003058C7">
          <w:rPr>
            <w:sz w:val="26"/>
            <w:szCs w:val="26"/>
            <w:rPrChange w:id="1814" w:author="Dong Trieu" w:date="2023-04-03T23:31:00Z">
              <w:rPr/>
            </w:rPrChange>
          </w:rPr>
          <w:t xml:space="preserve"> </w:t>
        </w:r>
        <w:r w:rsidRPr="003058C7">
          <w:rPr>
            <w:sz w:val="26"/>
            <w:szCs w:val="26"/>
            <w:rPrChange w:id="1815" w:author="Dong Trieu" w:date="2023-04-03T23:31:00Z">
              <w:rPr/>
            </w:rPrChange>
          </w:rPr>
          <w:fldChar w:fldCharType="begin"/>
        </w:r>
        <w:r w:rsidRPr="003058C7">
          <w:rPr>
            <w:sz w:val="26"/>
            <w:szCs w:val="26"/>
            <w:rPrChange w:id="1816" w:author="Dong Trieu" w:date="2023-04-03T23:31:00Z">
              <w:rPr/>
            </w:rPrChange>
          </w:rPr>
          <w:instrText xml:space="preserve"> SEQ Bảng \* ARABIC </w:instrText>
        </w:r>
      </w:ins>
      <w:r w:rsidRPr="003058C7">
        <w:rPr>
          <w:sz w:val="26"/>
          <w:szCs w:val="26"/>
          <w:rPrChange w:id="1817" w:author="Dong Trieu" w:date="2023-04-03T23:31:00Z">
            <w:rPr/>
          </w:rPrChange>
        </w:rPr>
        <w:fldChar w:fldCharType="separate"/>
      </w:r>
      <w:ins w:id="1818" w:author="Dong Trieu" w:date="2023-04-03T23:34:00Z">
        <w:r w:rsidR="00730E79">
          <w:rPr>
            <w:noProof/>
            <w:sz w:val="26"/>
            <w:szCs w:val="26"/>
          </w:rPr>
          <w:t>1</w:t>
        </w:r>
      </w:ins>
      <w:ins w:id="1819" w:author="Dong Trieu" w:date="2023-04-03T23:28:00Z">
        <w:r w:rsidRPr="003058C7">
          <w:rPr>
            <w:sz w:val="26"/>
            <w:szCs w:val="26"/>
            <w:rPrChange w:id="1820" w:author="Dong Trieu" w:date="2023-04-03T23:31:00Z">
              <w:rPr/>
            </w:rPrChange>
          </w:rPr>
          <w:fldChar w:fldCharType="end"/>
        </w:r>
        <w:r w:rsidRPr="003058C7">
          <w:rPr>
            <w:sz w:val="26"/>
            <w:szCs w:val="26"/>
            <w:rPrChange w:id="1821" w:author="Dong Trieu" w:date="2023-04-03T23:31:00Z">
              <w:rPr/>
            </w:rPrChange>
          </w:rPr>
          <w:t xml:space="preserve">. </w:t>
        </w:r>
        <w:proofErr w:type="spellStart"/>
        <w:r w:rsidRPr="003058C7">
          <w:rPr>
            <w:sz w:val="26"/>
            <w:szCs w:val="26"/>
            <w:rPrChange w:id="1822" w:author="Dong Trieu" w:date="2023-04-03T23:31:00Z">
              <w:rPr/>
            </w:rPrChange>
          </w:rPr>
          <w:t>Sản</w:t>
        </w:r>
        <w:proofErr w:type="spellEnd"/>
        <w:r w:rsidRPr="003058C7">
          <w:rPr>
            <w:sz w:val="26"/>
            <w:szCs w:val="26"/>
            <w:rPrChange w:id="1823" w:author="Dong Trieu" w:date="2023-04-03T23:31:00Z">
              <w:rPr/>
            </w:rPrChange>
          </w:rPr>
          <w:t xml:space="preserve"> </w:t>
        </w:r>
        <w:proofErr w:type="spellStart"/>
        <w:r w:rsidRPr="003058C7">
          <w:rPr>
            <w:sz w:val="26"/>
            <w:szCs w:val="26"/>
            <w:rPrChange w:id="1824" w:author="Dong Trieu" w:date="2023-04-03T23:31:00Z">
              <w:rPr/>
            </w:rPrChange>
          </w:rPr>
          <w:t>Phẩm</w:t>
        </w:r>
        <w:bookmarkEnd w:id="1811"/>
        <w:proofErr w:type="spellEnd"/>
      </w:ins>
    </w:p>
    <w:p w14:paraId="6ECCC026" w14:textId="2C758893" w:rsidR="006640DB" w:rsidRPr="003C490E" w:rsidRDefault="003C490E">
      <w:pPr>
        <w:jc w:val="center"/>
        <w:rPr>
          <w:ins w:id="1825" w:author="Trung Nguyễn" w:date="2023-04-03T15:15:00Z"/>
          <w:i/>
          <w:iCs/>
          <w:rPrChange w:id="1826" w:author="Trung Nguyễn" w:date="2023-04-03T20:23:00Z">
            <w:rPr>
              <w:ins w:id="1827" w:author="Trung Nguyễn" w:date="2023-04-03T15:15:00Z"/>
            </w:rPr>
          </w:rPrChange>
        </w:rPr>
        <w:pPrChange w:id="1828" w:author="Trung Nguyễn" w:date="2023-04-03T20:23:00Z">
          <w:pPr/>
        </w:pPrChange>
      </w:pPr>
      <w:ins w:id="1829" w:author="Trung Nguyễn" w:date="2023-04-03T20:23:00Z">
        <w:del w:id="1830" w:author="Dong Trieu" w:date="2023-04-03T23:30:00Z">
          <w:r w:rsidRPr="003C490E" w:rsidDel="003058C7">
            <w:rPr>
              <w:i/>
              <w:iCs/>
              <w:rPrChange w:id="1831" w:author="Trung Nguyễn" w:date="2023-04-03T20:23:00Z">
                <w:rPr/>
              </w:rPrChange>
            </w:rPr>
            <w:delText>Bảng 1: Sản phẩm</w:delText>
          </w:r>
        </w:del>
      </w:ins>
    </w:p>
    <w:tbl>
      <w:tblPr>
        <w:tblStyle w:val="TableGrid"/>
        <w:tblpPr w:leftFromText="180" w:rightFromText="180" w:vertAnchor="text" w:horzAnchor="page" w:tblpX="1380" w:tblpY="548"/>
        <w:tblW w:w="10206" w:type="dxa"/>
        <w:tblLook w:val="04A0" w:firstRow="1" w:lastRow="0" w:firstColumn="1" w:lastColumn="0" w:noHBand="0" w:noVBand="1"/>
        <w:tblPrChange w:id="1832" w:author="Trung Nguyễn" w:date="2023-04-03T19:16:00Z">
          <w:tblPr>
            <w:tblStyle w:val="TableGrid"/>
            <w:tblpPr w:leftFromText="180" w:rightFromText="180" w:vertAnchor="text" w:horzAnchor="page" w:tblpX="1243" w:tblpY="548"/>
            <w:tblW w:w="10343" w:type="dxa"/>
            <w:tblLook w:val="04A0" w:firstRow="1" w:lastRow="0" w:firstColumn="1" w:lastColumn="0" w:noHBand="0" w:noVBand="1"/>
          </w:tblPr>
        </w:tblPrChange>
      </w:tblPr>
      <w:tblGrid>
        <w:gridCol w:w="709"/>
        <w:gridCol w:w="2693"/>
        <w:gridCol w:w="2273"/>
        <w:gridCol w:w="1838"/>
        <w:gridCol w:w="1705"/>
        <w:gridCol w:w="988"/>
        <w:tblGridChange w:id="1833">
          <w:tblGrid>
            <w:gridCol w:w="709"/>
            <w:gridCol w:w="137"/>
            <w:gridCol w:w="1989"/>
            <w:gridCol w:w="704"/>
            <w:gridCol w:w="2273"/>
            <w:gridCol w:w="1701"/>
            <w:gridCol w:w="137"/>
            <w:gridCol w:w="1705"/>
            <w:gridCol w:w="988"/>
          </w:tblGrid>
        </w:tblGridChange>
      </w:tblGrid>
      <w:tr w:rsidR="00484473" w14:paraId="77A884EB" w14:textId="77777777" w:rsidTr="00484473">
        <w:trPr>
          <w:trHeight w:val="635"/>
          <w:ins w:id="1834" w:author="Trung Nguyễn" w:date="2023-04-03T19:16:00Z"/>
          <w:trPrChange w:id="1835" w:author="Trung Nguyễn" w:date="2023-04-03T19:16:00Z">
            <w:trPr>
              <w:trHeight w:val="635"/>
            </w:trPr>
          </w:trPrChange>
        </w:trPr>
        <w:tc>
          <w:tcPr>
            <w:tcW w:w="709" w:type="dxa"/>
            <w:vAlign w:val="center"/>
            <w:tcPrChange w:id="1836" w:author="Trung Nguyễn" w:date="2023-04-03T19:16:00Z">
              <w:tcPr>
                <w:tcW w:w="846" w:type="dxa"/>
                <w:gridSpan w:val="2"/>
                <w:vAlign w:val="center"/>
              </w:tcPr>
            </w:tcPrChange>
          </w:tcPr>
          <w:p w14:paraId="3187DF2E" w14:textId="77777777" w:rsidR="00484473" w:rsidRPr="00F501A5" w:rsidRDefault="00484473" w:rsidP="00484473">
            <w:pPr>
              <w:jc w:val="center"/>
              <w:rPr>
                <w:ins w:id="1837" w:author="Trung Nguyễn" w:date="2023-04-03T19:16:00Z"/>
                <w:b/>
                <w:bCs/>
              </w:rPr>
            </w:pPr>
            <w:ins w:id="1838" w:author="Trung Nguyễn" w:date="2023-04-03T19:16:00Z">
              <w:r w:rsidRPr="00F501A5">
                <w:rPr>
                  <w:b/>
                  <w:bCs/>
                </w:rPr>
                <w:t>STT</w:t>
              </w:r>
            </w:ins>
          </w:p>
        </w:tc>
        <w:tc>
          <w:tcPr>
            <w:tcW w:w="2693" w:type="dxa"/>
            <w:vAlign w:val="center"/>
            <w:tcPrChange w:id="1839" w:author="Trung Nguyễn" w:date="2023-04-03T19:16:00Z">
              <w:tcPr>
                <w:tcW w:w="2693" w:type="dxa"/>
                <w:gridSpan w:val="2"/>
                <w:vAlign w:val="center"/>
              </w:tcPr>
            </w:tcPrChange>
          </w:tcPr>
          <w:p w14:paraId="4489A5D4" w14:textId="77777777" w:rsidR="00484473" w:rsidRPr="00F501A5" w:rsidRDefault="00484473" w:rsidP="00484473">
            <w:pPr>
              <w:jc w:val="center"/>
              <w:rPr>
                <w:ins w:id="1840" w:author="Trung Nguyễn" w:date="2023-04-03T19:16:00Z"/>
                <w:b/>
                <w:bCs/>
              </w:rPr>
            </w:pPr>
            <w:proofErr w:type="spellStart"/>
            <w:ins w:id="1841" w:author="Trung Nguyễn" w:date="2023-04-03T19:16:00Z">
              <w:r w:rsidRPr="00F501A5">
                <w:rPr>
                  <w:b/>
                  <w:bCs/>
                </w:rPr>
                <w:t>Tên</w:t>
              </w:r>
              <w:proofErr w:type="spellEnd"/>
              <w:r w:rsidRPr="00F501A5">
                <w:rPr>
                  <w:b/>
                  <w:bCs/>
                </w:rPr>
                <w:t xml:space="preserve"> </w:t>
              </w:r>
              <w:proofErr w:type="spellStart"/>
              <w:r w:rsidRPr="00F501A5">
                <w:rPr>
                  <w:b/>
                  <w:bCs/>
                </w:rPr>
                <w:t>thuộc</w:t>
              </w:r>
              <w:proofErr w:type="spellEnd"/>
              <w:r w:rsidRPr="00F501A5">
                <w:rPr>
                  <w:b/>
                  <w:bCs/>
                </w:rPr>
                <w:t xml:space="preserve"> </w:t>
              </w:r>
              <w:proofErr w:type="spellStart"/>
              <w:r w:rsidRPr="00F501A5">
                <w:rPr>
                  <w:b/>
                  <w:bCs/>
                </w:rPr>
                <w:t>tính</w:t>
              </w:r>
              <w:proofErr w:type="spellEnd"/>
            </w:ins>
          </w:p>
        </w:tc>
        <w:tc>
          <w:tcPr>
            <w:tcW w:w="2273" w:type="dxa"/>
            <w:vAlign w:val="center"/>
            <w:tcPrChange w:id="1842" w:author="Trung Nguyễn" w:date="2023-04-03T19:16:00Z">
              <w:tcPr>
                <w:tcW w:w="2273" w:type="dxa"/>
                <w:vAlign w:val="center"/>
              </w:tcPr>
            </w:tcPrChange>
          </w:tcPr>
          <w:p w14:paraId="6FAB7FBE" w14:textId="77777777" w:rsidR="00484473" w:rsidRPr="00F501A5" w:rsidRDefault="00484473" w:rsidP="00484473">
            <w:pPr>
              <w:jc w:val="center"/>
              <w:rPr>
                <w:ins w:id="1843" w:author="Trung Nguyễn" w:date="2023-04-03T19:16:00Z"/>
                <w:b/>
                <w:bCs/>
              </w:rPr>
            </w:pPr>
            <w:proofErr w:type="spellStart"/>
            <w:ins w:id="1844" w:author="Trung Nguyễn" w:date="2023-04-03T19:16:00Z">
              <w:r w:rsidRPr="00F501A5">
                <w:rPr>
                  <w:b/>
                  <w:bCs/>
                </w:rPr>
                <w:t>Diễn</w:t>
              </w:r>
              <w:proofErr w:type="spellEnd"/>
              <w:r w:rsidRPr="00F501A5">
                <w:rPr>
                  <w:b/>
                  <w:bCs/>
                </w:rPr>
                <w:t xml:space="preserve"> </w:t>
              </w:r>
              <w:proofErr w:type="spellStart"/>
              <w:r w:rsidRPr="00F501A5">
                <w:rPr>
                  <w:b/>
                  <w:bCs/>
                </w:rPr>
                <w:t>giải</w:t>
              </w:r>
              <w:proofErr w:type="spellEnd"/>
            </w:ins>
          </w:p>
        </w:tc>
        <w:tc>
          <w:tcPr>
            <w:tcW w:w="1838" w:type="dxa"/>
            <w:vAlign w:val="center"/>
            <w:tcPrChange w:id="1845" w:author="Trung Nguyễn" w:date="2023-04-03T19:16:00Z">
              <w:tcPr>
                <w:tcW w:w="1838" w:type="dxa"/>
                <w:gridSpan w:val="2"/>
                <w:vAlign w:val="center"/>
              </w:tcPr>
            </w:tcPrChange>
          </w:tcPr>
          <w:p w14:paraId="2150920A" w14:textId="77777777" w:rsidR="00484473" w:rsidRPr="00F501A5" w:rsidRDefault="00484473" w:rsidP="00484473">
            <w:pPr>
              <w:jc w:val="center"/>
              <w:rPr>
                <w:ins w:id="1846" w:author="Trung Nguyễn" w:date="2023-04-03T19:16:00Z"/>
                <w:b/>
                <w:bCs/>
              </w:rPr>
            </w:pPr>
            <w:proofErr w:type="spellStart"/>
            <w:ins w:id="1847" w:author="Trung Nguyễn" w:date="2023-04-03T19:16:00Z">
              <w:r w:rsidRPr="00F501A5">
                <w:rPr>
                  <w:b/>
                  <w:bCs/>
                </w:rPr>
                <w:t>Kiểu</w:t>
              </w:r>
              <w:proofErr w:type="spellEnd"/>
              <w:r w:rsidRPr="00F501A5">
                <w:rPr>
                  <w:b/>
                  <w:bCs/>
                </w:rPr>
                <w:t xml:space="preserve"> </w:t>
              </w:r>
              <w:proofErr w:type="spellStart"/>
              <w:r w:rsidRPr="00F501A5">
                <w:rPr>
                  <w:b/>
                  <w:bCs/>
                </w:rPr>
                <w:t>dữ</w:t>
              </w:r>
              <w:proofErr w:type="spellEnd"/>
              <w:r w:rsidRPr="00F501A5">
                <w:rPr>
                  <w:b/>
                  <w:bCs/>
                </w:rPr>
                <w:t xml:space="preserve"> </w:t>
              </w:r>
              <w:proofErr w:type="spellStart"/>
              <w:r w:rsidRPr="00F501A5">
                <w:rPr>
                  <w:b/>
                  <w:bCs/>
                </w:rPr>
                <w:t>liệu</w:t>
              </w:r>
              <w:proofErr w:type="spellEnd"/>
            </w:ins>
          </w:p>
        </w:tc>
        <w:tc>
          <w:tcPr>
            <w:tcW w:w="1705" w:type="dxa"/>
            <w:vAlign w:val="center"/>
            <w:tcPrChange w:id="1848" w:author="Trung Nguyễn" w:date="2023-04-03T19:16:00Z">
              <w:tcPr>
                <w:tcW w:w="1705" w:type="dxa"/>
                <w:vAlign w:val="center"/>
              </w:tcPr>
            </w:tcPrChange>
          </w:tcPr>
          <w:p w14:paraId="2AFF4068" w14:textId="77777777" w:rsidR="00484473" w:rsidRPr="00F501A5" w:rsidRDefault="00484473" w:rsidP="00484473">
            <w:pPr>
              <w:jc w:val="center"/>
              <w:rPr>
                <w:ins w:id="1849" w:author="Trung Nguyễn" w:date="2023-04-03T19:16:00Z"/>
                <w:b/>
                <w:bCs/>
              </w:rPr>
            </w:pPr>
            <w:proofErr w:type="spellStart"/>
            <w:ins w:id="1850" w:author="Trung Nguyễn" w:date="2023-04-03T19:16:00Z">
              <w:r w:rsidRPr="00F501A5">
                <w:rPr>
                  <w:b/>
                  <w:bCs/>
                </w:rPr>
                <w:t>Ràng</w:t>
              </w:r>
              <w:proofErr w:type="spellEnd"/>
              <w:r w:rsidRPr="00F501A5">
                <w:rPr>
                  <w:b/>
                  <w:bCs/>
                </w:rPr>
                <w:t xml:space="preserve"> </w:t>
              </w:r>
              <w:proofErr w:type="spellStart"/>
              <w:r w:rsidRPr="00F501A5">
                <w:rPr>
                  <w:b/>
                  <w:bCs/>
                </w:rPr>
                <w:t>buộc</w:t>
              </w:r>
              <w:proofErr w:type="spellEnd"/>
            </w:ins>
          </w:p>
        </w:tc>
        <w:tc>
          <w:tcPr>
            <w:tcW w:w="988" w:type="dxa"/>
            <w:vAlign w:val="center"/>
            <w:tcPrChange w:id="1851" w:author="Trung Nguyễn" w:date="2023-04-03T19:16:00Z">
              <w:tcPr>
                <w:tcW w:w="988" w:type="dxa"/>
                <w:vAlign w:val="center"/>
              </w:tcPr>
            </w:tcPrChange>
          </w:tcPr>
          <w:p w14:paraId="1D56A728" w14:textId="77777777" w:rsidR="00484473" w:rsidRPr="00F501A5" w:rsidRDefault="00484473" w:rsidP="00484473">
            <w:pPr>
              <w:jc w:val="center"/>
              <w:rPr>
                <w:ins w:id="1852" w:author="Trung Nguyễn" w:date="2023-04-03T19:16:00Z"/>
                <w:b/>
                <w:bCs/>
              </w:rPr>
            </w:pPr>
            <w:proofErr w:type="spellStart"/>
            <w:ins w:id="1853" w:author="Trung Nguyễn" w:date="2023-04-03T19:16:00Z">
              <w:r w:rsidRPr="00F501A5">
                <w:rPr>
                  <w:b/>
                  <w:bCs/>
                </w:rPr>
                <w:t>Độ</w:t>
              </w:r>
              <w:proofErr w:type="spellEnd"/>
              <w:r w:rsidRPr="00F501A5">
                <w:rPr>
                  <w:b/>
                  <w:bCs/>
                </w:rPr>
                <w:t xml:space="preserve"> </w:t>
              </w:r>
              <w:proofErr w:type="spellStart"/>
              <w:r w:rsidRPr="00F501A5">
                <w:rPr>
                  <w:b/>
                  <w:bCs/>
                </w:rPr>
                <w:t>dài</w:t>
              </w:r>
              <w:proofErr w:type="spellEnd"/>
            </w:ins>
          </w:p>
        </w:tc>
      </w:tr>
      <w:tr w:rsidR="00484473" w14:paraId="2FBA135E" w14:textId="77777777" w:rsidTr="00484473">
        <w:trPr>
          <w:ins w:id="1854" w:author="Trung Nguyễn" w:date="2023-04-03T19:16:00Z"/>
        </w:trPr>
        <w:tc>
          <w:tcPr>
            <w:tcW w:w="709" w:type="dxa"/>
            <w:vAlign w:val="center"/>
            <w:tcPrChange w:id="1855" w:author="Trung Nguyễn" w:date="2023-04-03T19:16:00Z">
              <w:tcPr>
                <w:tcW w:w="846" w:type="dxa"/>
                <w:gridSpan w:val="2"/>
                <w:vAlign w:val="center"/>
              </w:tcPr>
            </w:tcPrChange>
          </w:tcPr>
          <w:p w14:paraId="54191611" w14:textId="77777777" w:rsidR="00484473" w:rsidRDefault="00484473" w:rsidP="00484473">
            <w:pPr>
              <w:jc w:val="center"/>
              <w:rPr>
                <w:ins w:id="1856" w:author="Trung Nguyễn" w:date="2023-04-03T19:16:00Z"/>
              </w:rPr>
            </w:pPr>
            <w:ins w:id="1857" w:author="Trung Nguyễn" w:date="2023-04-03T19:16:00Z">
              <w:r>
                <w:t>1</w:t>
              </w:r>
            </w:ins>
          </w:p>
        </w:tc>
        <w:tc>
          <w:tcPr>
            <w:tcW w:w="2693" w:type="dxa"/>
            <w:vAlign w:val="center"/>
            <w:tcPrChange w:id="1858" w:author="Trung Nguyễn" w:date="2023-04-03T19:16:00Z">
              <w:tcPr>
                <w:tcW w:w="2693" w:type="dxa"/>
                <w:gridSpan w:val="2"/>
                <w:vAlign w:val="center"/>
              </w:tcPr>
            </w:tcPrChange>
          </w:tcPr>
          <w:p w14:paraId="61707ACB" w14:textId="77777777" w:rsidR="00484473" w:rsidRPr="00F501A5" w:rsidRDefault="00484473" w:rsidP="00484473">
            <w:pPr>
              <w:jc w:val="center"/>
              <w:rPr>
                <w:ins w:id="1859" w:author="Trung Nguyễn" w:date="2023-04-03T19:16:00Z"/>
                <w:u w:val="single"/>
              </w:rPr>
            </w:pPr>
            <w:ins w:id="1860" w:author="Trung Nguyễn" w:date="2023-04-03T19:16:00Z">
              <w:r w:rsidRPr="00F501A5">
                <w:rPr>
                  <w:u w:val="single"/>
                </w:rPr>
                <w:t>ID</w:t>
              </w:r>
            </w:ins>
          </w:p>
        </w:tc>
        <w:tc>
          <w:tcPr>
            <w:tcW w:w="2273" w:type="dxa"/>
            <w:vAlign w:val="center"/>
            <w:tcPrChange w:id="1861" w:author="Trung Nguyễn" w:date="2023-04-03T19:16:00Z">
              <w:tcPr>
                <w:tcW w:w="2273" w:type="dxa"/>
                <w:vAlign w:val="center"/>
              </w:tcPr>
            </w:tcPrChange>
          </w:tcPr>
          <w:p w14:paraId="332397D0" w14:textId="77777777" w:rsidR="00484473" w:rsidRDefault="00484473" w:rsidP="00484473">
            <w:pPr>
              <w:jc w:val="center"/>
              <w:rPr>
                <w:ins w:id="1862" w:author="Trung Nguyễn" w:date="2023-04-03T19:16:00Z"/>
              </w:rPr>
            </w:pPr>
            <w:proofErr w:type="spellStart"/>
            <w:ins w:id="1863" w:author="Trung Nguyễn" w:date="2023-04-03T19:16:00Z">
              <w:r>
                <w:t>Mã</w:t>
              </w:r>
              <w:proofErr w:type="spellEnd"/>
              <w:r>
                <w:t xml:space="preserve"> </w:t>
              </w:r>
              <w:proofErr w:type="spellStart"/>
              <w:r>
                <w:t>loại</w:t>
              </w:r>
              <w:proofErr w:type="spellEnd"/>
              <w:r>
                <w:t xml:space="preserve"> </w:t>
              </w:r>
              <w:proofErr w:type="spellStart"/>
              <w:r>
                <w:t>gạo</w:t>
              </w:r>
              <w:proofErr w:type="spellEnd"/>
            </w:ins>
          </w:p>
        </w:tc>
        <w:tc>
          <w:tcPr>
            <w:tcW w:w="1838" w:type="dxa"/>
            <w:vAlign w:val="center"/>
            <w:tcPrChange w:id="1864" w:author="Trung Nguyễn" w:date="2023-04-03T19:16:00Z">
              <w:tcPr>
                <w:tcW w:w="1838" w:type="dxa"/>
                <w:gridSpan w:val="2"/>
                <w:vAlign w:val="center"/>
              </w:tcPr>
            </w:tcPrChange>
          </w:tcPr>
          <w:p w14:paraId="7783C6C6" w14:textId="77777777" w:rsidR="00484473" w:rsidRDefault="00484473" w:rsidP="00484473">
            <w:pPr>
              <w:jc w:val="center"/>
              <w:rPr>
                <w:ins w:id="1865" w:author="Trung Nguyễn" w:date="2023-04-03T19:16:00Z"/>
              </w:rPr>
            </w:pPr>
            <w:ins w:id="1866" w:author="Trung Nguyễn" w:date="2023-04-03T19:16:00Z">
              <w:r>
                <w:t>Int</w:t>
              </w:r>
            </w:ins>
          </w:p>
        </w:tc>
        <w:tc>
          <w:tcPr>
            <w:tcW w:w="1705" w:type="dxa"/>
            <w:vAlign w:val="center"/>
            <w:tcPrChange w:id="1867" w:author="Trung Nguyễn" w:date="2023-04-03T19:16:00Z">
              <w:tcPr>
                <w:tcW w:w="1705" w:type="dxa"/>
                <w:vAlign w:val="center"/>
              </w:tcPr>
            </w:tcPrChange>
          </w:tcPr>
          <w:p w14:paraId="156D8D52" w14:textId="77777777" w:rsidR="00484473" w:rsidRDefault="00484473" w:rsidP="00484473">
            <w:pPr>
              <w:jc w:val="center"/>
              <w:rPr>
                <w:ins w:id="1868" w:author="Trung Nguyễn" w:date="2023-04-03T19:16:00Z"/>
              </w:rPr>
            </w:pPr>
            <w:proofErr w:type="spellStart"/>
            <w:ins w:id="1869" w:author="Trung Nguyễn" w:date="2023-04-03T19:16:00Z">
              <w:r>
                <w:t>Khóa</w:t>
              </w:r>
              <w:proofErr w:type="spellEnd"/>
              <w:r>
                <w:t xml:space="preserve"> </w:t>
              </w:r>
              <w:proofErr w:type="spellStart"/>
              <w:r>
                <w:t>chính</w:t>
              </w:r>
              <w:proofErr w:type="spellEnd"/>
            </w:ins>
          </w:p>
        </w:tc>
        <w:tc>
          <w:tcPr>
            <w:tcW w:w="988" w:type="dxa"/>
            <w:vAlign w:val="center"/>
            <w:tcPrChange w:id="1870" w:author="Trung Nguyễn" w:date="2023-04-03T19:16:00Z">
              <w:tcPr>
                <w:tcW w:w="988" w:type="dxa"/>
                <w:vAlign w:val="center"/>
              </w:tcPr>
            </w:tcPrChange>
          </w:tcPr>
          <w:p w14:paraId="26D35224" w14:textId="77777777" w:rsidR="00484473" w:rsidRDefault="00484473" w:rsidP="00484473">
            <w:pPr>
              <w:jc w:val="center"/>
              <w:rPr>
                <w:ins w:id="1871" w:author="Trung Nguyễn" w:date="2023-04-03T19:16:00Z"/>
              </w:rPr>
            </w:pPr>
          </w:p>
        </w:tc>
      </w:tr>
      <w:tr w:rsidR="00484473" w14:paraId="730370D7" w14:textId="77777777" w:rsidTr="00484473">
        <w:trPr>
          <w:ins w:id="1872" w:author="Trung Nguyễn" w:date="2023-04-03T19:16:00Z"/>
        </w:trPr>
        <w:tc>
          <w:tcPr>
            <w:tcW w:w="709" w:type="dxa"/>
            <w:vAlign w:val="center"/>
            <w:tcPrChange w:id="1873" w:author="Trung Nguyễn" w:date="2023-04-03T19:16:00Z">
              <w:tcPr>
                <w:tcW w:w="709" w:type="dxa"/>
                <w:vAlign w:val="center"/>
              </w:tcPr>
            </w:tcPrChange>
          </w:tcPr>
          <w:p w14:paraId="4FC83B97" w14:textId="77777777" w:rsidR="00484473" w:rsidRDefault="00484473" w:rsidP="00484473">
            <w:pPr>
              <w:jc w:val="center"/>
              <w:rPr>
                <w:ins w:id="1874" w:author="Trung Nguyễn" w:date="2023-04-03T19:16:00Z"/>
              </w:rPr>
            </w:pPr>
            <w:ins w:id="1875" w:author="Trung Nguyễn" w:date="2023-04-03T19:16:00Z">
              <w:r>
                <w:t>2</w:t>
              </w:r>
            </w:ins>
          </w:p>
        </w:tc>
        <w:tc>
          <w:tcPr>
            <w:tcW w:w="2693" w:type="dxa"/>
            <w:vAlign w:val="center"/>
            <w:tcPrChange w:id="1876" w:author="Trung Nguyễn" w:date="2023-04-03T19:16:00Z">
              <w:tcPr>
                <w:tcW w:w="2126" w:type="dxa"/>
                <w:gridSpan w:val="2"/>
                <w:vAlign w:val="center"/>
              </w:tcPr>
            </w:tcPrChange>
          </w:tcPr>
          <w:p w14:paraId="4FA2F65B" w14:textId="77777777" w:rsidR="00484473" w:rsidRDefault="00484473" w:rsidP="00484473">
            <w:pPr>
              <w:jc w:val="center"/>
              <w:rPr>
                <w:ins w:id="1877" w:author="Trung Nguyễn" w:date="2023-04-03T19:16:00Z"/>
              </w:rPr>
            </w:pPr>
            <w:ins w:id="1878" w:author="Trung Nguyễn" w:date="2023-04-03T19:16:00Z">
              <w:r>
                <w:t>Name</w:t>
              </w:r>
            </w:ins>
          </w:p>
        </w:tc>
        <w:tc>
          <w:tcPr>
            <w:tcW w:w="2273" w:type="dxa"/>
            <w:vAlign w:val="center"/>
            <w:tcPrChange w:id="1879" w:author="Trung Nguyễn" w:date="2023-04-03T19:16:00Z">
              <w:tcPr>
                <w:tcW w:w="2977" w:type="dxa"/>
                <w:gridSpan w:val="2"/>
                <w:vAlign w:val="center"/>
              </w:tcPr>
            </w:tcPrChange>
          </w:tcPr>
          <w:p w14:paraId="39D1ED7B" w14:textId="77777777" w:rsidR="00484473" w:rsidRDefault="00484473" w:rsidP="00484473">
            <w:pPr>
              <w:jc w:val="center"/>
              <w:rPr>
                <w:ins w:id="1880" w:author="Trung Nguyễn" w:date="2023-04-03T19:16:00Z"/>
              </w:rPr>
            </w:pPr>
            <w:proofErr w:type="spellStart"/>
            <w:ins w:id="1881" w:author="Trung Nguyễn" w:date="2023-04-03T19:16:00Z">
              <w:r>
                <w:t>Tên</w:t>
              </w:r>
              <w:proofErr w:type="spellEnd"/>
              <w:r>
                <w:t xml:space="preserve"> </w:t>
              </w:r>
              <w:proofErr w:type="spellStart"/>
              <w:r>
                <w:t>loại</w:t>
              </w:r>
              <w:proofErr w:type="spellEnd"/>
              <w:r>
                <w:t xml:space="preserve"> </w:t>
              </w:r>
              <w:proofErr w:type="spellStart"/>
              <w:r>
                <w:t>gạo</w:t>
              </w:r>
              <w:proofErr w:type="spellEnd"/>
            </w:ins>
          </w:p>
        </w:tc>
        <w:tc>
          <w:tcPr>
            <w:tcW w:w="1838" w:type="dxa"/>
            <w:vAlign w:val="center"/>
            <w:tcPrChange w:id="1882" w:author="Trung Nguyễn" w:date="2023-04-03T19:16:00Z">
              <w:tcPr>
                <w:tcW w:w="1701" w:type="dxa"/>
                <w:vAlign w:val="center"/>
              </w:tcPr>
            </w:tcPrChange>
          </w:tcPr>
          <w:p w14:paraId="45905B27" w14:textId="77777777" w:rsidR="00484473" w:rsidRDefault="00484473" w:rsidP="00484473">
            <w:pPr>
              <w:jc w:val="center"/>
              <w:rPr>
                <w:ins w:id="1883" w:author="Trung Nguyễn" w:date="2023-04-03T19:16:00Z"/>
              </w:rPr>
            </w:pPr>
            <w:proofErr w:type="spellStart"/>
            <w:ins w:id="1884" w:author="Trung Nguyễn" w:date="2023-04-03T19:16:00Z">
              <w:r>
                <w:t>Nvarchar</w:t>
              </w:r>
              <w:proofErr w:type="spellEnd"/>
            </w:ins>
          </w:p>
        </w:tc>
        <w:tc>
          <w:tcPr>
            <w:tcW w:w="1705" w:type="dxa"/>
            <w:vAlign w:val="center"/>
            <w:tcPrChange w:id="1885" w:author="Trung Nguyễn" w:date="2023-04-03T19:16:00Z">
              <w:tcPr>
                <w:tcW w:w="1842" w:type="dxa"/>
                <w:gridSpan w:val="2"/>
                <w:vAlign w:val="center"/>
              </w:tcPr>
            </w:tcPrChange>
          </w:tcPr>
          <w:p w14:paraId="4E05CE58" w14:textId="77777777" w:rsidR="00484473" w:rsidRDefault="00484473" w:rsidP="00484473">
            <w:pPr>
              <w:jc w:val="center"/>
              <w:rPr>
                <w:ins w:id="1886" w:author="Trung Nguyễn" w:date="2023-04-03T19:16:00Z"/>
              </w:rPr>
            </w:pPr>
            <w:ins w:id="1887" w:author="Trung Nguyễn" w:date="2023-04-03T19:16:00Z">
              <w:r>
                <w:t>Not null</w:t>
              </w:r>
            </w:ins>
          </w:p>
        </w:tc>
        <w:tc>
          <w:tcPr>
            <w:tcW w:w="988" w:type="dxa"/>
            <w:vAlign w:val="center"/>
            <w:tcPrChange w:id="1888" w:author="Trung Nguyễn" w:date="2023-04-03T19:16:00Z">
              <w:tcPr>
                <w:tcW w:w="988" w:type="dxa"/>
                <w:vAlign w:val="center"/>
              </w:tcPr>
            </w:tcPrChange>
          </w:tcPr>
          <w:p w14:paraId="4FC9E461" w14:textId="77777777" w:rsidR="00484473" w:rsidRDefault="00484473">
            <w:pPr>
              <w:keepNext/>
              <w:jc w:val="center"/>
              <w:rPr>
                <w:ins w:id="1889" w:author="Trung Nguyễn" w:date="2023-04-03T19:16:00Z"/>
              </w:rPr>
              <w:pPrChange w:id="1890" w:author="Dong Trieu" w:date="2023-04-03T23:30:00Z">
                <w:pPr>
                  <w:framePr w:hSpace="180" w:wrap="around" w:vAnchor="text" w:hAnchor="page" w:x="1380" w:y="548"/>
                  <w:jc w:val="center"/>
                </w:pPr>
              </w:pPrChange>
            </w:pPr>
            <w:ins w:id="1891" w:author="Trung Nguyễn" w:date="2023-04-03T19:16:00Z">
              <w:r>
                <w:t>100</w:t>
              </w:r>
            </w:ins>
          </w:p>
        </w:tc>
      </w:tr>
    </w:tbl>
    <w:p w14:paraId="3A5A50D6" w14:textId="5EAB40DD" w:rsidR="00AF2894" w:rsidRDefault="008248A0" w:rsidP="006640DB">
      <w:pPr>
        <w:rPr>
          <w:ins w:id="1892" w:author="Trung Nguyễn" w:date="2023-04-03T15:16:00Z"/>
        </w:rPr>
      </w:pPr>
      <w:ins w:id="1893" w:author="Trung Nguyễn" w:date="2023-04-03T15:16:00Z">
        <w:r>
          <w:tab/>
        </w:r>
        <w:proofErr w:type="spellStart"/>
        <w:r>
          <w:t>Bảng</w:t>
        </w:r>
        <w:proofErr w:type="spellEnd"/>
        <w:r>
          <w:t xml:space="preserve"> </w:t>
        </w:r>
        <w:proofErr w:type="spellStart"/>
        <w:r>
          <w:t>danh</w:t>
        </w:r>
        <w:proofErr w:type="spellEnd"/>
        <w:r>
          <w:t xml:space="preserve"> </w:t>
        </w:r>
        <w:proofErr w:type="spellStart"/>
        <w:r>
          <w:t>mục</w:t>
        </w:r>
        <w:proofErr w:type="spellEnd"/>
        <w:r>
          <w:t>:</w:t>
        </w:r>
      </w:ins>
    </w:p>
    <w:p w14:paraId="21E9F7AD" w14:textId="7DB77308" w:rsidR="003058C7" w:rsidRPr="003058C7" w:rsidRDefault="003058C7">
      <w:pPr>
        <w:pStyle w:val="Caption"/>
        <w:framePr w:hSpace="180" w:wrap="around" w:vAnchor="text" w:hAnchor="page" w:x="5917" w:y="1750"/>
        <w:jc w:val="center"/>
        <w:rPr>
          <w:ins w:id="1894" w:author="Dong Trieu" w:date="2023-04-03T23:30:00Z"/>
          <w:sz w:val="26"/>
          <w:szCs w:val="26"/>
          <w:rPrChange w:id="1895" w:author="Dong Trieu" w:date="2023-04-03T23:31:00Z">
            <w:rPr>
              <w:ins w:id="1896" w:author="Dong Trieu" w:date="2023-04-03T23:30:00Z"/>
            </w:rPr>
          </w:rPrChange>
        </w:rPr>
        <w:pPrChange w:id="1897" w:author="Dong Trieu" w:date="2023-04-03T23:31:00Z">
          <w:pPr>
            <w:pStyle w:val="Caption"/>
          </w:pPr>
        </w:pPrChange>
      </w:pPr>
      <w:bookmarkStart w:id="1898" w:name="_Toc131458076"/>
      <w:proofErr w:type="spellStart"/>
      <w:ins w:id="1899" w:author="Dong Trieu" w:date="2023-04-03T23:30:00Z">
        <w:r w:rsidRPr="003058C7">
          <w:rPr>
            <w:sz w:val="26"/>
            <w:szCs w:val="26"/>
            <w:rPrChange w:id="1900" w:author="Dong Trieu" w:date="2023-04-03T23:31:00Z">
              <w:rPr/>
            </w:rPrChange>
          </w:rPr>
          <w:t>Bảng</w:t>
        </w:r>
        <w:proofErr w:type="spellEnd"/>
        <w:r w:rsidRPr="003058C7">
          <w:rPr>
            <w:sz w:val="26"/>
            <w:szCs w:val="26"/>
            <w:rPrChange w:id="1901" w:author="Dong Trieu" w:date="2023-04-03T23:31:00Z">
              <w:rPr/>
            </w:rPrChange>
          </w:rPr>
          <w:t xml:space="preserve"> </w:t>
        </w:r>
        <w:r w:rsidRPr="003058C7">
          <w:rPr>
            <w:sz w:val="26"/>
            <w:szCs w:val="26"/>
            <w:rPrChange w:id="1902" w:author="Dong Trieu" w:date="2023-04-03T23:31:00Z">
              <w:rPr/>
            </w:rPrChange>
          </w:rPr>
          <w:fldChar w:fldCharType="begin"/>
        </w:r>
        <w:r w:rsidRPr="003058C7">
          <w:rPr>
            <w:sz w:val="26"/>
            <w:szCs w:val="26"/>
            <w:rPrChange w:id="1903" w:author="Dong Trieu" w:date="2023-04-03T23:31:00Z">
              <w:rPr/>
            </w:rPrChange>
          </w:rPr>
          <w:instrText xml:space="preserve"> SEQ Bảng \* ARABIC </w:instrText>
        </w:r>
      </w:ins>
      <w:r w:rsidRPr="003058C7">
        <w:rPr>
          <w:sz w:val="26"/>
          <w:szCs w:val="26"/>
          <w:rPrChange w:id="1904" w:author="Dong Trieu" w:date="2023-04-03T23:31:00Z">
            <w:rPr/>
          </w:rPrChange>
        </w:rPr>
        <w:fldChar w:fldCharType="separate"/>
      </w:r>
      <w:ins w:id="1905" w:author="Dong Trieu" w:date="2023-04-03T23:34:00Z">
        <w:r w:rsidR="00730E79">
          <w:rPr>
            <w:noProof/>
            <w:sz w:val="26"/>
            <w:szCs w:val="26"/>
          </w:rPr>
          <w:t>2</w:t>
        </w:r>
      </w:ins>
      <w:ins w:id="1906" w:author="Dong Trieu" w:date="2023-04-03T23:30:00Z">
        <w:r w:rsidRPr="003058C7">
          <w:rPr>
            <w:sz w:val="26"/>
            <w:szCs w:val="26"/>
            <w:rPrChange w:id="1907" w:author="Dong Trieu" w:date="2023-04-03T23:31:00Z">
              <w:rPr/>
            </w:rPrChange>
          </w:rPr>
          <w:fldChar w:fldCharType="end"/>
        </w:r>
        <w:r w:rsidRPr="003058C7">
          <w:rPr>
            <w:sz w:val="26"/>
            <w:szCs w:val="26"/>
            <w:rPrChange w:id="1908" w:author="Dong Trieu" w:date="2023-04-03T23:31:00Z">
              <w:rPr/>
            </w:rPrChange>
          </w:rPr>
          <w:t xml:space="preserve">. </w:t>
        </w:r>
        <w:proofErr w:type="spellStart"/>
        <w:r w:rsidRPr="003058C7">
          <w:rPr>
            <w:sz w:val="26"/>
            <w:szCs w:val="26"/>
            <w:rPrChange w:id="1909" w:author="Dong Trieu" w:date="2023-04-03T23:31:00Z">
              <w:rPr/>
            </w:rPrChange>
          </w:rPr>
          <w:t>Danh</w:t>
        </w:r>
        <w:proofErr w:type="spellEnd"/>
        <w:r w:rsidRPr="003058C7">
          <w:rPr>
            <w:sz w:val="26"/>
            <w:szCs w:val="26"/>
            <w:rPrChange w:id="1910" w:author="Dong Trieu" w:date="2023-04-03T23:31:00Z">
              <w:rPr/>
            </w:rPrChange>
          </w:rPr>
          <w:t xml:space="preserve"> </w:t>
        </w:r>
        <w:proofErr w:type="spellStart"/>
        <w:r w:rsidRPr="003058C7">
          <w:rPr>
            <w:sz w:val="26"/>
            <w:szCs w:val="26"/>
            <w:rPrChange w:id="1911" w:author="Dong Trieu" w:date="2023-04-03T23:31:00Z">
              <w:rPr/>
            </w:rPrChange>
          </w:rPr>
          <w:t>Mục</w:t>
        </w:r>
        <w:bookmarkEnd w:id="1898"/>
        <w:proofErr w:type="spellEnd"/>
      </w:ins>
    </w:p>
    <w:p w14:paraId="6AE434E6" w14:textId="17F8ED63" w:rsidR="008248A0" w:rsidRPr="00EF5B24" w:rsidDel="003058C7" w:rsidRDefault="00EF5B24">
      <w:pPr>
        <w:jc w:val="center"/>
        <w:rPr>
          <w:ins w:id="1912" w:author="Trung Nguyễn" w:date="2023-04-03T15:15:00Z"/>
          <w:del w:id="1913" w:author="Dong Trieu" w:date="2023-04-03T23:31:00Z"/>
          <w:i/>
          <w:iCs/>
          <w:rPrChange w:id="1914" w:author="Trung Nguyễn" w:date="2023-04-03T20:23:00Z">
            <w:rPr>
              <w:ins w:id="1915" w:author="Trung Nguyễn" w:date="2023-04-03T15:15:00Z"/>
              <w:del w:id="1916" w:author="Dong Trieu" w:date="2023-04-03T23:31:00Z"/>
            </w:rPr>
          </w:rPrChange>
        </w:rPr>
        <w:pPrChange w:id="1917" w:author="Trung Nguyễn" w:date="2023-04-03T20:23:00Z">
          <w:pPr/>
        </w:pPrChange>
      </w:pPr>
      <w:ins w:id="1918" w:author="Trung Nguyễn" w:date="2023-04-03T20:23:00Z">
        <w:del w:id="1919" w:author="Dong Trieu" w:date="2023-04-03T23:31:00Z">
          <w:r w:rsidRPr="00EF5B24" w:rsidDel="003058C7">
            <w:rPr>
              <w:i/>
              <w:iCs/>
              <w:rPrChange w:id="1920" w:author="Trung Nguyễn" w:date="2023-04-03T20:23:00Z">
                <w:rPr/>
              </w:rPrChange>
            </w:rPr>
            <w:delText>Bảng 2: Danh mục</w:delText>
          </w:r>
        </w:del>
      </w:ins>
    </w:p>
    <w:p w14:paraId="616FFFA7" w14:textId="77777777" w:rsidR="003058C7" w:rsidRDefault="003058C7" w:rsidP="006640DB">
      <w:pPr>
        <w:rPr>
          <w:ins w:id="1921" w:author="Dong Trieu" w:date="2023-04-03T23:31:00Z"/>
        </w:rPr>
      </w:pPr>
    </w:p>
    <w:p w14:paraId="78440AAF" w14:textId="77777777" w:rsidR="003058C7" w:rsidRDefault="003058C7" w:rsidP="006640DB">
      <w:pPr>
        <w:rPr>
          <w:ins w:id="1922" w:author="Dong Trieu" w:date="2023-04-03T23:31:00Z"/>
        </w:rPr>
      </w:pPr>
    </w:p>
    <w:p w14:paraId="2BD05648" w14:textId="43B7ABBB" w:rsidR="008248A0" w:rsidRDefault="00C028FA" w:rsidP="006640DB">
      <w:pPr>
        <w:rPr>
          <w:ins w:id="1923" w:author="Trung Nguyễn" w:date="2023-04-03T15:19:00Z"/>
        </w:rPr>
      </w:pPr>
      <w:ins w:id="1924" w:author="Trung Nguyễn" w:date="2023-04-03T15:19:00Z">
        <w:r>
          <w:tab/>
        </w:r>
        <w:proofErr w:type="spellStart"/>
        <w:r>
          <w:t>Bảng</w:t>
        </w:r>
        <w:proofErr w:type="spellEnd"/>
        <w:r>
          <w:t xml:space="preserve"> </w:t>
        </w:r>
        <w:proofErr w:type="spellStart"/>
        <w:r>
          <w:t>khách</w:t>
        </w:r>
        <w:proofErr w:type="spellEnd"/>
        <w:r>
          <w:t xml:space="preserve"> </w:t>
        </w:r>
        <w:proofErr w:type="spellStart"/>
        <w:r>
          <w:t>hàng</w:t>
        </w:r>
        <w:proofErr w:type="spellEnd"/>
        <w:r>
          <w:t>:</w:t>
        </w:r>
      </w:ins>
    </w:p>
    <w:tbl>
      <w:tblPr>
        <w:tblStyle w:val="TableGrid"/>
        <w:tblW w:w="10207" w:type="dxa"/>
        <w:tblInd w:w="-289" w:type="dxa"/>
        <w:tblLook w:val="04A0" w:firstRow="1" w:lastRow="0" w:firstColumn="1" w:lastColumn="0" w:noHBand="0" w:noVBand="1"/>
        <w:tblPrChange w:id="1925" w:author="Trung Nguyễn" w:date="2023-04-03T19:17:00Z">
          <w:tblPr>
            <w:tblStyle w:val="TableGrid"/>
            <w:tblW w:w="10632" w:type="dxa"/>
            <w:tblInd w:w="-572" w:type="dxa"/>
            <w:tblLook w:val="04A0" w:firstRow="1" w:lastRow="0" w:firstColumn="1" w:lastColumn="0" w:noHBand="0" w:noVBand="1"/>
          </w:tblPr>
        </w:tblPrChange>
      </w:tblPr>
      <w:tblGrid>
        <w:gridCol w:w="710"/>
        <w:gridCol w:w="2693"/>
        <w:gridCol w:w="2268"/>
        <w:gridCol w:w="1843"/>
        <w:gridCol w:w="1701"/>
        <w:gridCol w:w="992"/>
        <w:tblGridChange w:id="1926">
          <w:tblGrid>
            <w:gridCol w:w="572"/>
            <w:gridCol w:w="137"/>
            <w:gridCol w:w="572"/>
            <w:gridCol w:w="1696"/>
            <w:gridCol w:w="430"/>
            <w:gridCol w:w="2547"/>
            <w:gridCol w:w="572"/>
            <w:gridCol w:w="1129"/>
            <w:gridCol w:w="572"/>
            <w:gridCol w:w="1271"/>
            <w:gridCol w:w="572"/>
            <w:gridCol w:w="562"/>
            <w:gridCol w:w="572"/>
          </w:tblGrid>
        </w:tblGridChange>
      </w:tblGrid>
      <w:tr w:rsidR="000562FA" w14:paraId="50132A6D" w14:textId="77777777" w:rsidTr="008E01B5">
        <w:trPr>
          <w:trHeight w:val="585"/>
          <w:ins w:id="1927" w:author="Trung Nguyễn" w:date="2023-04-03T15:19:00Z"/>
          <w:trPrChange w:id="1928" w:author="Trung Nguyễn" w:date="2023-04-03T19:17:00Z">
            <w:trPr>
              <w:gridBefore w:val="1"/>
              <w:trHeight w:val="585"/>
            </w:trPr>
          </w:trPrChange>
        </w:trPr>
        <w:tc>
          <w:tcPr>
            <w:tcW w:w="710" w:type="dxa"/>
            <w:vAlign w:val="center"/>
            <w:tcPrChange w:id="1929" w:author="Trung Nguyễn" w:date="2023-04-03T19:17:00Z">
              <w:tcPr>
                <w:tcW w:w="10632" w:type="nil"/>
                <w:gridSpan w:val="2"/>
                <w:vAlign w:val="center"/>
              </w:tcPr>
            </w:tcPrChange>
          </w:tcPr>
          <w:p w14:paraId="3717D9DE" w14:textId="4F0CA420" w:rsidR="00C028FA" w:rsidRPr="005D6C7D" w:rsidRDefault="005D6C7D" w:rsidP="005D6C7D">
            <w:pPr>
              <w:jc w:val="center"/>
              <w:rPr>
                <w:ins w:id="1930" w:author="Trung Nguyễn" w:date="2023-04-03T15:19:00Z"/>
                <w:b/>
                <w:bCs/>
                <w:rPrChange w:id="1931" w:author="Trung Nguyễn" w:date="2023-04-03T15:20:00Z">
                  <w:rPr>
                    <w:ins w:id="1932" w:author="Trung Nguyễn" w:date="2023-04-03T15:19:00Z"/>
                  </w:rPr>
                </w:rPrChange>
              </w:rPr>
            </w:pPr>
            <w:ins w:id="1933" w:author="Trung Nguyễn" w:date="2023-04-03T15:20:00Z">
              <w:r w:rsidRPr="005D6C7D">
                <w:rPr>
                  <w:b/>
                  <w:bCs/>
                  <w:rPrChange w:id="1934" w:author="Trung Nguyễn" w:date="2023-04-03T15:20:00Z">
                    <w:rPr/>
                  </w:rPrChange>
                </w:rPr>
                <w:t>STT</w:t>
              </w:r>
            </w:ins>
          </w:p>
        </w:tc>
        <w:tc>
          <w:tcPr>
            <w:tcW w:w="2693" w:type="dxa"/>
            <w:vAlign w:val="center"/>
            <w:tcPrChange w:id="1935" w:author="Trung Nguyễn" w:date="2023-04-03T19:17:00Z">
              <w:tcPr>
                <w:tcW w:w="10632" w:type="nil"/>
                <w:gridSpan w:val="2"/>
                <w:vAlign w:val="center"/>
              </w:tcPr>
            </w:tcPrChange>
          </w:tcPr>
          <w:p w14:paraId="290DE3E7" w14:textId="63D41BF9" w:rsidR="00C028FA" w:rsidRDefault="005D6C7D" w:rsidP="005D6C7D">
            <w:pPr>
              <w:jc w:val="center"/>
              <w:rPr>
                <w:ins w:id="1936" w:author="Trung Nguyễn" w:date="2023-04-03T15:19:00Z"/>
              </w:rPr>
            </w:pPr>
            <w:proofErr w:type="spellStart"/>
            <w:ins w:id="1937" w:author="Trung Nguyễn" w:date="2023-04-03T15:20: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ins>
            <w:proofErr w:type="spellEnd"/>
          </w:p>
        </w:tc>
        <w:tc>
          <w:tcPr>
            <w:tcW w:w="2268" w:type="dxa"/>
            <w:vAlign w:val="center"/>
            <w:tcPrChange w:id="1938" w:author="Trung Nguyễn" w:date="2023-04-03T19:17:00Z">
              <w:tcPr>
                <w:tcW w:w="10632" w:type="nil"/>
                <w:gridSpan w:val="2"/>
                <w:vAlign w:val="center"/>
              </w:tcPr>
            </w:tcPrChange>
          </w:tcPr>
          <w:p w14:paraId="14ECEEFC" w14:textId="004253C5" w:rsidR="00C028FA" w:rsidRDefault="005D6C7D" w:rsidP="005D6C7D">
            <w:pPr>
              <w:jc w:val="center"/>
              <w:rPr>
                <w:ins w:id="1939" w:author="Trung Nguyễn" w:date="2023-04-03T15:19:00Z"/>
              </w:rPr>
            </w:pPr>
            <w:proofErr w:type="spellStart"/>
            <w:ins w:id="1940" w:author="Trung Nguyễn" w:date="2023-04-03T15:20:00Z">
              <w:r w:rsidRPr="00241ADA">
                <w:rPr>
                  <w:b/>
                  <w:bCs/>
                </w:rPr>
                <w:t>Diễn</w:t>
              </w:r>
              <w:proofErr w:type="spellEnd"/>
              <w:r w:rsidRPr="00241ADA">
                <w:rPr>
                  <w:b/>
                  <w:bCs/>
                </w:rPr>
                <w:t xml:space="preserve"> </w:t>
              </w:r>
              <w:proofErr w:type="spellStart"/>
              <w:r w:rsidRPr="00241ADA">
                <w:rPr>
                  <w:b/>
                  <w:bCs/>
                </w:rPr>
                <w:t>giải</w:t>
              </w:r>
            </w:ins>
            <w:proofErr w:type="spellEnd"/>
          </w:p>
        </w:tc>
        <w:tc>
          <w:tcPr>
            <w:tcW w:w="1843" w:type="dxa"/>
            <w:vAlign w:val="center"/>
            <w:tcPrChange w:id="1941" w:author="Trung Nguyễn" w:date="2023-04-03T19:17:00Z">
              <w:tcPr>
                <w:tcW w:w="10632" w:type="nil"/>
                <w:gridSpan w:val="2"/>
                <w:vAlign w:val="center"/>
              </w:tcPr>
            </w:tcPrChange>
          </w:tcPr>
          <w:p w14:paraId="6098F9C2" w14:textId="5B5DE975" w:rsidR="00C028FA" w:rsidRDefault="005D6C7D" w:rsidP="005D6C7D">
            <w:pPr>
              <w:jc w:val="center"/>
              <w:rPr>
                <w:ins w:id="1942" w:author="Trung Nguyễn" w:date="2023-04-03T15:19:00Z"/>
              </w:rPr>
            </w:pPr>
            <w:proofErr w:type="spellStart"/>
            <w:ins w:id="1943" w:author="Trung Nguyễn" w:date="2023-04-03T15:20: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ins>
            <w:proofErr w:type="spellEnd"/>
          </w:p>
        </w:tc>
        <w:tc>
          <w:tcPr>
            <w:tcW w:w="1701" w:type="dxa"/>
            <w:vAlign w:val="center"/>
            <w:tcPrChange w:id="1944" w:author="Trung Nguyễn" w:date="2023-04-03T19:17:00Z">
              <w:tcPr>
                <w:tcW w:w="10632" w:type="nil"/>
                <w:gridSpan w:val="2"/>
                <w:vAlign w:val="center"/>
              </w:tcPr>
            </w:tcPrChange>
          </w:tcPr>
          <w:p w14:paraId="67B27ADD" w14:textId="3A8BECC3" w:rsidR="00C028FA" w:rsidRDefault="005D6C7D" w:rsidP="005D6C7D">
            <w:pPr>
              <w:jc w:val="center"/>
              <w:rPr>
                <w:ins w:id="1945" w:author="Trung Nguyễn" w:date="2023-04-03T15:19:00Z"/>
              </w:rPr>
            </w:pPr>
            <w:proofErr w:type="spellStart"/>
            <w:ins w:id="1946" w:author="Trung Nguyễn" w:date="2023-04-03T15:20:00Z">
              <w:r w:rsidRPr="00241ADA">
                <w:rPr>
                  <w:b/>
                  <w:bCs/>
                </w:rPr>
                <w:t>Ràng</w:t>
              </w:r>
              <w:proofErr w:type="spellEnd"/>
              <w:r w:rsidRPr="00241ADA">
                <w:rPr>
                  <w:b/>
                  <w:bCs/>
                </w:rPr>
                <w:t xml:space="preserve"> </w:t>
              </w:r>
              <w:proofErr w:type="spellStart"/>
              <w:r w:rsidRPr="00241ADA">
                <w:rPr>
                  <w:b/>
                  <w:bCs/>
                </w:rPr>
                <w:t>buộc</w:t>
              </w:r>
            </w:ins>
            <w:proofErr w:type="spellEnd"/>
          </w:p>
        </w:tc>
        <w:tc>
          <w:tcPr>
            <w:tcW w:w="992" w:type="dxa"/>
            <w:vAlign w:val="center"/>
            <w:tcPrChange w:id="1947" w:author="Trung Nguyễn" w:date="2023-04-03T19:17:00Z">
              <w:tcPr>
                <w:tcW w:w="10632" w:type="nil"/>
                <w:gridSpan w:val="2"/>
                <w:vAlign w:val="center"/>
              </w:tcPr>
            </w:tcPrChange>
          </w:tcPr>
          <w:p w14:paraId="452065FF" w14:textId="0F5A2823" w:rsidR="00C028FA" w:rsidRDefault="005D6C7D" w:rsidP="005D6C7D">
            <w:pPr>
              <w:jc w:val="center"/>
              <w:rPr>
                <w:ins w:id="1948" w:author="Trung Nguyễn" w:date="2023-04-03T15:19:00Z"/>
              </w:rPr>
            </w:pPr>
            <w:proofErr w:type="spellStart"/>
            <w:ins w:id="1949" w:author="Trung Nguyễn" w:date="2023-04-03T15:20:00Z">
              <w:r w:rsidRPr="00241ADA">
                <w:rPr>
                  <w:b/>
                  <w:bCs/>
                </w:rPr>
                <w:t>Độ</w:t>
              </w:r>
              <w:proofErr w:type="spellEnd"/>
              <w:r w:rsidRPr="00241ADA">
                <w:rPr>
                  <w:b/>
                  <w:bCs/>
                </w:rPr>
                <w:t xml:space="preserve"> </w:t>
              </w:r>
              <w:proofErr w:type="spellStart"/>
              <w:r w:rsidRPr="00241ADA">
                <w:rPr>
                  <w:b/>
                  <w:bCs/>
                </w:rPr>
                <w:t>dài</w:t>
              </w:r>
            </w:ins>
            <w:proofErr w:type="spellEnd"/>
          </w:p>
        </w:tc>
      </w:tr>
      <w:tr w:rsidR="000562FA" w14:paraId="065AF71D" w14:textId="77777777" w:rsidTr="008E01B5">
        <w:trPr>
          <w:trHeight w:val="565"/>
          <w:ins w:id="1950" w:author="Trung Nguyễn" w:date="2023-04-03T15:19:00Z"/>
          <w:trPrChange w:id="1951" w:author="Trung Nguyễn" w:date="2023-04-03T19:17:00Z">
            <w:trPr>
              <w:gridBefore w:val="1"/>
              <w:trHeight w:val="565"/>
            </w:trPr>
          </w:trPrChange>
        </w:trPr>
        <w:tc>
          <w:tcPr>
            <w:tcW w:w="710" w:type="dxa"/>
            <w:vAlign w:val="center"/>
            <w:tcPrChange w:id="1952" w:author="Trung Nguyễn" w:date="2023-04-03T19:17:00Z">
              <w:tcPr>
                <w:tcW w:w="10632" w:type="nil"/>
                <w:gridSpan w:val="2"/>
                <w:vAlign w:val="center"/>
              </w:tcPr>
            </w:tcPrChange>
          </w:tcPr>
          <w:p w14:paraId="1F1A3F54" w14:textId="2C359EDD" w:rsidR="00C028FA" w:rsidRDefault="005D6C7D" w:rsidP="005D6C7D">
            <w:pPr>
              <w:jc w:val="center"/>
              <w:rPr>
                <w:ins w:id="1953" w:author="Trung Nguyễn" w:date="2023-04-03T15:19:00Z"/>
              </w:rPr>
            </w:pPr>
            <w:ins w:id="1954" w:author="Trung Nguyễn" w:date="2023-04-03T15:20:00Z">
              <w:r>
                <w:t>1</w:t>
              </w:r>
            </w:ins>
          </w:p>
        </w:tc>
        <w:tc>
          <w:tcPr>
            <w:tcW w:w="2693" w:type="dxa"/>
            <w:vAlign w:val="center"/>
            <w:tcPrChange w:id="1955" w:author="Trung Nguyễn" w:date="2023-04-03T19:17:00Z">
              <w:tcPr>
                <w:tcW w:w="10632" w:type="nil"/>
                <w:gridSpan w:val="2"/>
                <w:vAlign w:val="center"/>
              </w:tcPr>
            </w:tcPrChange>
          </w:tcPr>
          <w:p w14:paraId="4CFC39A7" w14:textId="71FEF05A" w:rsidR="00C028FA" w:rsidRPr="005D6C7D" w:rsidRDefault="005D6C7D" w:rsidP="005D6C7D">
            <w:pPr>
              <w:jc w:val="center"/>
              <w:rPr>
                <w:ins w:id="1956" w:author="Trung Nguyễn" w:date="2023-04-03T15:19:00Z"/>
                <w:u w:val="single"/>
                <w:rPrChange w:id="1957" w:author="Trung Nguyễn" w:date="2023-04-03T15:21:00Z">
                  <w:rPr>
                    <w:ins w:id="1958" w:author="Trung Nguyễn" w:date="2023-04-03T15:19:00Z"/>
                  </w:rPr>
                </w:rPrChange>
              </w:rPr>
            </w:pPr>
            <w:ins w:id="1959" w:author="Trung Nguyễn" w:date="2023-04-03T15:21:00Z">
              <w:r w:rsidRPr="005D6C7D">
                <w:rPr>
                  <w:u w:val="single"/>
                  <w:rPrChange w:id="1960" w:author="Trung Nguyễn" w:date="2023-04-03T15:21:00Z">
                    <w:rPr/>
                  </w:rPrChange>
                </w:rPr>
                <w:t>ID</w:t>
              </w:r>
            </w:ins>
          </w:p>
        </w:tc>
        <w:tc>
          <w:tcPr>
            <w:tcW w:w="2268" w:type="dxa"/>
            <w:vAlign w:val="center"/>
            <w:tcPrChange w:id="1961" w:author="Trung Nguyễn" w:date="2023-04-03T19:17:00Z">
              <w:tcPr>
                <w:tcW w:w="10632" w:type="nil"/>
                <w:gridSpan w:val="2"/>
                <w:vAlign w:val="center"/>
              </w:tcPr>
            </w:tcPrChange>
          </w:tcPr>
          <w:p w14:paraId="033CA818" w14:textId="4A4483D2" w:rsidR="00C028FA" w:rsidRDefault="000562FA" w:rsidP="005D6C7D">
            <w:pPr>
              <w:jc w:val="center"/>
              <w:rPr>
                <w:ins w:id="1962" w:author="Trung Nguyễn" w:date="2023-04-03T15:19:00Z"/>
              </w:rPr>
            </w:pPr>
            <w:proofErr w:type="spellStart"/>
            <w:ins w:id="1963" w:author="Trung Nguyễn" w:date="2023-04-03T15:21:00Z">
              <w:r>
                <w:t>Mã</w:t>
              </w:r>
              <w:proofErr w:type="spellEnd"/>
              <w:r>
                <w:t xml:space="preserve"> </w:t>
              </w:r>
              <w:proofErr w:type="spellStart"/>
              <w:r>
                <w:t>khách</w:t>
              </w:r>
              <w:proofErr w:type="spellEnd"/>
              <w:r>
                <w:t xml:space="preserve"> </w:t>
              </w:r>
              <w:proofErr w:type="spellStart"/>
              <w:r>
                <w:t>hàng</w:t>
              </w:r>
            </w:ins>
            <w:proofErr w:type="spellEnd"/>
          </w:p>
        </w:tc>
        <w:tc>
          <w:tcPr>
            <w:tcW w:w="1843" w:type="dxa"/>
            <w:vAlign w:val="center"/>
            <w:tcPrChange w:id="1964" w:author="Trung Nguyễn" w:date="2023-04-03T19:17:00Z">
              <w:tcPr>
                <w:tcW w:w="10632" w:type="nil"/>
                <w:gridSpan w:val="2"/>
                <w:vAlign w:val="center"/>
              </w:tcPr>
            </w:tcPrChange>
          </w:tcPr>
          <w:p w14:paraId="49094DD3" w14:textId="0D672A90" w:rsidR="00C028FA" w:rsidRDefault="000562FA" w:rsidP="005D6C7D">
            <w:pPr>
              <w:jc w:val="center"/>
              <w:rPr>
                <w:ins w:id="1965" w:author="Trung Nguyễn" w:date="2023-04-03T15:19:00Z"/>
              </w:rPr>
            </w:pPr>
            <w:ins w:id="1966" w:author="Trung Nguyễn" w:date="2023-04-03T15:21:00Z">
              <w:r>
                <w:t>Int</w:t>
              </w:r>
            </w:ins>
          </w:p>
        </w:tc>
        <w:tc>
          <w:tcPr>
            <w:tcW w:w="1701" w:type="dxa"/>
            <w:vAlign w:val="center"/>
            <w:tcPrChange w:id="1967" w:author="Trung Nguyễn" w:date="2023-04-03T19:17:00Z">
              <w:tcPr>
                <w:tcW w:w="10632" w:type="nil"/>
                <w:gridSpan w:val="2"/>
                <w:vAlign w:val="center"/>
              </w:tcPr>
            </w:tcPrChange>
          </w:tcPr>
          <w:p w14:paraId="04FB7ED6" w14:textId="0937F097" w:rsidR="00C028FA" w:rsidRDefault="000562FA" w:rsidP="005D6C7D">
            <w:pPr>
              <w:jc w:val="center"/>
              <w:rPr>
                <w:ins w:id="1968" w:author="Trung Nguyễn" w:date="2023-04-03T15:19:00Z"/>
              </w:rPr>
            </w:pPr>
            <w:proofErr w:type="spellStart"/>
            <w:ins w:id="1969" w:author="Trung Nguyễn" w:date="2023-04-03T15:23:00Z">
              <w:r>
                <w:t>Khóa</w:t>
              </w:r>
              <w:proofErr w:type="spellEnd"/>
              <w:r>
                <w:t xml:space="preserve"> </w:t>
              </w:r>
              <w:proofErr w:type="spellStart"/>
              <w:r>
                <w:t>chính</w:t>
              </w:r>
            </w:ins>
            <w:proofErr w:type="spellEnd"/>
          </w:p>
        </w:tc>
        <w:tc>
          <w:tcPr>
            <w:tcW w:w="992" w:type="dxa"/>
            <w:vAlign w:val="center"/>
            <w:tcPrChange w:id="1970" w:author="Trung Nguyễn" w:date="2023-04-03T19:17:00Z">
              <w:tcPr>
                <w:tcW w:w="10632" w:type="nil"/>
                <w:gridSpan w:val="2"/>
                <w:vAlign w:val="center"/>
              </w:tcPr>
            </w:tcPrChange>
          </w:tcPr>
          <w:p w14:paraId="3F3D806E" w14:textId="77777777" w:rsidR="00C028FA" w:rsidRDefault="00C028FA" w:rsidP="005D6C7D">
            <w:pPr>
              <w:jc w:val="center"/>
              <w:rPr>
                <w:ins w:id="1971" w:author="Trung Nguyễn" w:date="2023-04-03T15:19:00Z"/>
              </w:rPr>
            </w:pPr>
          </w:p>
        </w:tc>
      </w:tr>
      <w:tr w:rsidR="000562FA" w14:paraId="106AA7E8" w14:textId="77777777" w:rsidTr="008E01B5">
        <w:trPr>
          <w:trHeight w:val="565"/>
          <w:ins w:id="1972" w:author="Trung Nguyễn" w:date="2023-04-03T15:23:00Z"/>
          <w:trPrChange w:id="1973" w:author="Trung Nguyễn" w:date="2023-04-03T19:17:00Z">
            <w:trPr>
              <w:gridAfter w:val="0"/>
              <w:trHeight w:val="565"/>
            </w:trPr>
          </w:trPrChange>
        </w:trPr>
        <w:tc>
          <w:tcPr>
            <w:tcW w:w="710" w:type="dxa"/>
            <w:vAlign w:val="center"/>
            <w:tcPrChange w:id="1974" w:author="Trung Nguyễn" w:date="2023-04-03T19:17:00Z">
              <w:tcPr>
                <w:tcW w:w="709" w:type="dxa"/>
                <w:gridSpan w:val="2"/>
                <w:vAlign w:val="center"/>
              </w:tcPr>
            </w:tcPrChange>
          </w:tcPr>
          <w:p w14:paraId="74E148A6" w14:textId="0BA70AEF" w:rsidR="000562FA" w:rsidRDefault="000562FA" w:rsidP="005D6C7D">
            <w:pPr>
              <w:jc w:val="center"/>
              <w:rPr>
                <w:ins w:id="1975" w:author="Trung Nguyễn" w:date="2023-04-03T15:23:00Z"/>
              </w:rPr>
            </w:pPr>
            <w:ins w:id="1976" w:author="Trung Nguyễn" w:date="2023-04-03T15:23:00Z">
              <w:r>
                <w:t>2</w:t>
              </w:r>
            </w:ins>
          </w:p>
        </w:tc>
        <w:tc>
          <w:tcPr>
            <w:tcW w:w="2693" w:type="dxa"/>
            <w:vAlign w:val="center"/>
            <w:tcPrChange w:id="1977" w:author="Trung Nguyễn" w:date="2023-04-03T19:17:00Z">
              <w:tcPr>
                <w:tcW w:w="2268" w:type="dxa"/>
                <w:gridSpan w:val="2"/>
                <w:vAlign w:val="center"/>
              </w:tcPr>
            </w:tcPrChange>
          </w:tcPr>
          <w:p w14:paraId="01ACEE49" w14:textId="1ECBE0FE" w:rsidR="000562FA" w:rsidRPr="000562FA" w:rsidRDefault="000562FA" w:rsidP="005D6C7D">
            <w:pPr>
              <w:jc w:val="center"/>
              <w:rPr>
                <w:ins w:id="1978" w:author="Trung Nguyễn" w:date="2023-04-03T15:23:00Z"/>
                <w:rPrChange w:id="1979" w:author="Trung Nguyễn" w:date="2023-04-03T15:23:00Z">
                  <w:rPr>
                    <w:ins w:id="1980" w:author="Trung Nguyễn" w:date="2023-04-03T15:23:00Z"/>
                    <w:u w:val="single"/>
                  </w:rPr>
                </w:rPrChange>
              </w:rPr>
            </w:pPr>
            <w:proofErr w:type="spellStart"/>
            <w:ins w:id="1981" w:author="Trung Nguyễn" w:date="2023-04-03T15:23:00Z">
              <w:r w:rsidRPr="000562FA">
                <w:rPr>
                  <w:rPrChange w:id="1982" w:author="Trung Nguyễn" w:date="2023-04-03T15:23:00Z">
                    <w:rPr>
                      <w:u w:val="single"/>
                    </w:rPr>
                  </w:rPrChange>
                </w:rPr>
                <w:t>FullName</w:t>
              </w:r>
              <w:proofErr w:type="spellEnd"/>
            </w:ins>
          </w:p>
        </w:tc>
        <w:tc>
          <w:tcPr>
            <w:tcW w:w="2268" w:type="dxa"/>
            <w:vAlign w:val="center"/>
            <w:tcPrChange w:id="1983" w:author="Trung Nguyễn" w:date="2023-04-03T19:17:00Z">
              <w:tcPr>
                <w:tcW w:w="2977" w:type="dxa"/>
                <w:gridSpan w:val="2"/>
                <w:vAlign w:val="center"/>
              </w:tcPr>
            </w:tcPrChange>
          </w:tcPr>
          <w:p w14:paraId="623E223C" w14:textId="689934E1" w:rsidR="000562FA" w:rsidRDefault="000562FA" w:rsidP="005D6C7D">
            <w:pPr>
              <w:jc w:val="center"/>
              <w:rPr>
                <w:ins w:id="1984" w:author="Trung Nguyễn" w:date="2023-04-03T15:23:00Z"/>
              </w:rPr>
            </w:pPr>
            <w:proofErr w:type="spellStart"/>
            <w:ins w:id="1985" w:author="Trung Nguyễn" w:date="2023-04-03T15:23:00Z">
              <w:r>
                <w:t>Họ</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ins>
          </w:p>
        </w:tc>
        <w:tc>
          <w:tcPr>
            <w:tcW w:w="1843" w:type="dxa"/>
            <w:vAlign w:val="center"/>
            <w:tcPrChange w:id="1986" w:author="Trung Nguyễn" w:date="2023-04-03T19:17:00Z">
              <w:tcPr>
                <w:tcW w:w="1701" w:type="dxa"/>
                <w:gridSpan w:val="2"/>
                <w:vAlign w:val="center"/>
              </w:tcPr>
            </w:tcPrChange>
          </w:tcPr>
          <w:p w14:paraId="04B44F17" w14:textId="1C702ABB" w:rsidR="000562FA" w:rsidRDefault="000562FA" w:rsidP="005D6C7D">
            <w:pPr>
              <w:jc w:val="center"/>
              <w:rPr>
                <w:ins w:id="1987" w:author="Trung Nguyễn" w:date="2023-04-03T15:23:00Z"/>
              </w:rPr>
            </w:pPr>
            <w:proofErr w:type="spellStart"/>
            <w:ins w:id="1988" w:author="Trung Nguyễn" w:date="2023-04-03T15:23:00Z">
              <w:r>
                <w:t>Nvarchar</w:t>
              </w:r>
              <w:proofErr w:type="spellEnd"/>
            </w:ins>
          </w:p>
        </w:tc>
        <w:tc>
          <w:tcPr>
            <w:tcW w:w="1701" w:type="dxa"/>
            <w:vAlign w:val="center"/>
            <w:tcPrChange w:id="1989" w:author="Trung Nguyễn" w:date="2023-04-03T19:17:00Z">
              <w:tcPr>
                <w:tcW w:w="1843" w:type="dxa"/>
                <w:gridSpan w:val="2"/>
                <w:vAlign w:val="center"/>
              </w:tcPr>
            </w:tcPrChange>
          </w:tcPr>
          <w:p w14:paraId="144AD011" w14:textId="0CD7BFD1" w:rsidR="000562FA" w:rsidRDefault="000562FA" w:rsidP="005D6C7D">
            <w:pPr>
              <w:jc w:val="center"/>
              <w:rPr>
                <w:ins w:id="1990" w:author="Trung Nguyễn" w:date="2023-04-03T15:23:00Z"/>
              </w:rPr>
            </w:pPr>
            <w:ins w:id="1991" w:author="Trung Nguyễn" w:date="2023-04-03T15:23:00Z">
              <w:r>
                <w:t>Not null</w:t>
              </w:r>
            </w:ins>
          </w:p>
        </w:tc>
        <w:tc>
          <w:tcPr>
            <w:tcW w:w="992" w:type="dxa"/>
            <w:vAlign w:val="center"/>
            <w:tcPrChange w:id="1992" w:author="Trung Nguyễn" w:date="2023-04-03T19:17:00Z">
              <w:tcPr>
                <w:tcW w:w="1134" w:type="dxa"/>
                <w:gridSpan w:val="2"/>
                <w:vAlign w:val="center"/>
              </w:tcPr>
            </w:tcPrChange>
          </w:tcPr>
          <w:p w14:paraId="151CE42F" w14:textId="07E2E4B4" w:rsidR="000562FA" w:rsidRDefault="000562FA" w:rsidP="005D6C7D">
            <w:pPr>
              <w:jc w:val="center"/>
              <w:rPr>
                <w:ins w:id="1993" w:author="Trung Nguyễn" w:date="2023-04-03T15:23:00Z"/>
              </w:rPr>
            </w:pPr>
            <w:ins w:id="1994" w:author="Trung Nguyễn" w:date="2023-04-03T15:23:00Z">
              <w:r>
                <w:t>50</w:t>
              </w:r>
            </w:ins>
          </w:p>
        </w:tc>
      </w:tr>
      <w:tr w:rsidR="000562FA" w14:paraId="4549EEC9" w14:textId="77777777" w:rsidTr="008E01B5">
        <w:trPr>
          <w:trHeight w:val="565"/>
          <w:ins w:id="1995" w:author="Trung Nguyễn" w:date="2023-04-03T15:23:00Z"/>
          <w:trPrChange w:id="1996" w:author="Trung Nguyễn" w:date="2023-04-03T19:17:00Z">
            <w:trPr>
              <w:gridAfter w:val="0"/>
              <w:trHeight w:val="565"/>
            </w:trPr>
          </w:trPrChange>
        </w:trPr>
        <w:tc>
          <w:tcPr>
            <w:tcW w:w="710" w:type="dxa"/>
            <w:vAlign w:val="center"/>
            <w:tcPrChange w:id="1997" w:author="Trung Nguyễn" w:date="2023-04-03T19:17:00Z">
              <w:tcPr>
                <w:tcW w:w="709" w:type="dxa"/>
                <w:gridSpan w:val="2"/>
                <w:vAlign w:val="center"/>
              </w:tcPr>
            </w:tcPrChange>
          </w:tcPr>
          <w:p w14:paraId="0A1F57ED" w14:textId="3FAABFBE" w:rsidR="000562FA" w:rsidRDefault="000562FA" w:rsidP="005D6C7D">
            <w:pPr>
              <w:jc w:val="center"/>
              <w:rPr>
                <w:ins w:id="1998" w:author="Trung Nguyễn" w:date="2023-04-03T15:23:00Z"/>
              </w:rPr>
            </w:pPr>
            <w:ins w:id="1999" w:author="Trung Nguyễn" w:date="2023-04-03T15:23:00Z">
              <w:r>
                <w:t>3</w:t>
              </w:r>
            </w:ins>
          </w:p>
        </w:tc>
        <w:tc>
          <w:tcPr>
            <w:tcW w:w="2693" w:type="dxa"/>
            <w:vAlign w:val="center"/>
            <w:tcPrChange w:id="2000" w:author="Trung Nguyễn" w:date="2023-04-03T19:17:00Z">
              <w:tcPr>
                <w:tcW w:w="2268" w:type="dxa"/>
                <w:gridSpan w:val="2"/>
                <w:vAlign w:val="center"/>
              </w:tcPr>
            </w:tcPrChange>
          </w:tcPr>
          <w:p w14:paraId="6F7CC229" w14:textId="4F8BBE42" w:rsidR="000562FA" w:rsidRPr="000562FA" w:rsidRDefault="000562FA" w:rsidP="005D6C7D">
            <w:pPr>
              <w:jc w:val="center"/>
              <w:rPr>
                <w:ins w:id="2001" w:author="Trung Nguyễn" w:date="2023-04-03T15:23:00Z"/>
                <w:rPrChange w:id="2002" w:author="Trung Nguyễn" w:date="2023-04-03T15:23:00Z">
                  <w:rPr>
                    <w:ins w:id="2003" w:author="Trung Nguyễn" w:date="2023-04-03T15:23:00Z"/>
                    <w:u w:val="single"/>
                  </w:rPr>
                </w:rPrChange>
              </w:rPr>
            </w:pPr>
            <w:ins w:id="2004" w:author="Trung Nguyễn" w:date="2023-04-03T15:23:00Z">
              <w:r>
                <w:t>Email</w:t>
              </w:r>
            </w:ins>
          </w:p>
        </w:tc>
        <w:tc>
          <w:tcPr>
            <w:tcW w:w="2268" w:type="dxa"/>
            <w:vAlign w:val="center"/>
            <w:tcPrChange w:id="2005" w:author="Trung Nguyễn" w:date="2023-04-03T19:17:00Z">
              <w:tcPr>
                <w:tcW w:w="2977" w:type="dxa"/>
                <w:gridSpan w:val="2"/>
                <w:vAlign w:val="center"/>
              </w:tcPr>
            </w:tcPrChange>
          </w:tcPr>
          <w:p w14:paraId="20319F66" w14:textId="2EF8D485" w:rsidR="000562FA" w:rsidRDefault="000562FA" w:rsidP="005D6C7D">
            <w:pPr>
              <w:jc w:val="center"/>
              <w:rPr>
                <w:ins w:id="2006" w:author="Trung Nguyễn" w:date="2023-04-03T15:23:00Z"/>
              </w:rPr>
            </w:pPr>
            <w:ins w:id="2007" w:author="Trung Nguyễn" w:date="2023-04-03T15:23:00Z">
              <w:r>
                <w:t>Email</w:t>
              </w:r>
            </w:ins>
          </w:p>
        </w:tc>
        <w:tc>
          <w:tcPr>
            <w:tcW w:w="1843" w:type="dxa"/>
            <w:vAlign w:val="center"/>
            <w:tcPrChange w:id="2008" w:author="Trung Nguyễn" w:date="2023-04-03T19:17:00Z">
              <w:tcPr>
                <w:tcW w:w="1701" w:type="dxa"/>
                <w:gridSpan w:val="2"/>
                <w:vAlign w:val="center"/>
              </w:tcPr>
            </w:tcPrChange>
          </w:tcPr>
          <w:p w14:paraId="2ABCD350" w14:textId="7E15B580" w:rsidR="000562FA" w:rsidRDefault="000562FA" w:rsidP="005D6C7D">
            <w:pPr>
              <w:jc w:val="center"/>
              <w:rPr>
                <w:ins w:id="2009" w:author="Trung Nguyễn" w:date="2023-04-03T15:23:00Z"/>
              </w:rPr>
            </w:pPr>
            <w:ins w:id="2010" w:author="Trung Nguyễn" w:date="2023-04-03T15:23:00Z">
              <w:r>
                <w:t>Varchar</w:t>
              </w:r>
            </w:ins>
          </w:p>
        </w:tc>
        <w:tc>
          <w:tcPr>
            <w:tcW w:w="1701" w:type="dxa"/>
            <w:vAlign w:val="center"/>
            <w:tcPrChange w:id="2011" w:author="Trung Nguyễn" w:date="2023-04-03T19:17:00Z">
              <w:tcPr>
                <w:tcW w:w="1843" w:type="dxa"/>
                <w:gridSpan w:val="2"/>
                <w:vAlign w:val="center"/>
              </w:tcPr>
            </w:tcPrChange>
          </w:tcPr>
          <w:p w14:paraId="290373F0" w14:textId="3587EAFF" w:rsidR="000562FA" w:rsidRDefault="000562FA" w:rsidP="005D6C7D">
            <w:pPr>
              <w:jc w:val="center"/>
              <w:rPr>
                <w:ins w:id="2012" w:author="Trung Nguyễn" w:date="2023-04-03T15:23:00Z"/>
              </w:rPr>
            </w:pPr>
            <w:ins w:id="2013" w:author="Trung Nguyễn" w:date="2023-04-03T15:24:00Z">
              <w:r>
                <w:t>Not null</w:t>
              </w:r>
            </w:ins>
          </w:p>
        </w:tc>
        <w:tc>
          <w:tcPr>
            <w:tcW w:w="992" w:type="dxa"/>
            <w:vAlign w:val="center"/>
            <w:tcPrChange w:id="2014" w:author="Trung Nguyễn" w:date="2023-04-03T19:17:00Z">
              <w:tcPr>
                <w:tcW w:w="1134" w:type="dxa"/>
                <w:gridSpan w:val="2"/>
                <w:vAlign w:val="center"/>
              </w:tcPr>
            </w:tcPrChange>
          </w:tcPr>
          <w:p w14:paraId="048389CB" w14:textId="696FA0F2" w:rsidR="000562FA" w:rsidRDefault="000562FA" w:rsidP="005D6C7D">
            <w:pPr>
              <w:jc w:val="center"/>
              <w:rPr>
                <w:ins w:id="2015" w:author="Trung Nguyễn" w:date="2023-04-03T15:23:00Z"/>
              </w:rPr>
            </w:pPr>
            <w:ins w:id="2016" w:author="Trung Nguyễn" w:date="2023-04-03T15:24:00Z">
              <w:r>
                <w:t>50</w:t>
              </w:r>
            </w:ins>
          </w:p>
        </w:tc>
      </w:tr>
      <w:tr w:rsidR="000562FA" w14:paraId="0FEFA4F1" w14:textId="77777777" w:rsidTr="008E01B5">
        <w:trPr>
          <w:trHeight w:val="565"/>
          <w:ins w:id="2017" w:author="Trung Nguyễn" w:date="2023-04-03T15:24:00Z"/>
          <w:trPrChange w:id="2018" w:author="Trung Nguyễn" w:date="2023-04-03T19:17:00Z">
            <w:trPr>
              <w:gridAfter w:val="0"/>
              <w:trHeight w:val="565"/>
            </w:trPr>
          </w:trPrChange>
        </w:trPr>
        <w:tc>
          <w:tcPr>
            <w:tcW w:w="710" w:type="dxa"/>
            <w:vAlign w:val="center"/>
            <w:tcPrChange w:id="2019" w:author="Trung Nguyễn" w:date="2023-04-03T19:17:00Z">
              <w:tcPr>
                <w:tcW w:w="709" w:type="dxa"/>
                <w:gridSpan w:val="2"/>
                <w:vAlign w:val="center"/>
              </w:tcPr>
            </w:tcPrChange>
          </w:tcPr>
          <w:p w14:paraId="47687E76" w14:textId="057FC9D9" w:rsidR="000562FA" w:rsidRDefault="000562FA" w:rsidP="005D6C7D">
            <w:pPr>
              <w:jc w:val="center"/>
              <w:rPr>
                <w:ins w:id="2020" w:author="Trung Nguyễn" w:date="2023-04-03T15:24:00Z"/>
              </w:rPr>
            </w:pPr>
            <w:ins w:id="2021" w:author="Trung Nguyễn" w:date="2023-04-03T15:24:00Z">
              <w:r>
                <w:lastRenderedPageBreak/>
                <w:t>4</w:t>
              </w:r>
            </w:ins>
          </w:p>
        </w:tc>
        <w:tc>
          <w:tcPr>
            <w:tcW w:w="2693" w:type="dxa"/>
            <w:vAlign w:val="center"/>
            <w:tcPrChange w:id="2022" w:author="Trung Nguyễn" w:date="2023-04-03T19:17:00Z">
              <w:tcPr>
                <w:tcW w:w="2268" w:type="dxa"/>
                <w:gridSpan w:val="2"/>
                <w:vAlign w:val="center"/>
              </w:tcPr>
            </w:tcPrChange>
          </w:tcPr>
          <w:p w14:paraId="0EC83F33" w14:textId="6F877A6D" w:rsidR="000562FA" w:rsidRDefault="000562FA" w:rsidP="005D6C7D">
            <w:pPr>
              <w:jc w:val="center"/>
              <w:rPr>
                <w:ins w:id="2023" w:author="Trung Nguyễn" w:date="2023-04-03T15:24:00Z"/>
              </w:rPr>
            </w:pPr>
            <w:proofErr w:type="spellStart"/>
            <w:ins w:id="2024" w:author="Trung Nguyễn" w:date="2023-04-03T15:24:00Z">
              <w:r>
                <w:t>Phone_Number</w:t>
              </w:r>
              <w:proofErr w:type="spellEnd"/>
            </w:ins>
          </w:p>
        </w:tc>
        <w:tc>
          <w:tcPr>
            <w:tcW w:w="2268" w:type="dxa"/>
            <w:vAlign w:val="center"/>
            <w:tcPrChange w:id="2025" w:author="Trung Nguyễn" w:date="2023-04-03T19:17:00Z">
              <w:tcPr>
                <w:tcW w:w="2977" w:type="dxa"/>
                <w:gridSpan w:val="2"/>
                <w:vAlign w:val="center"/>
              </w:tcPr>
            </w:tcPrChange>
          </w:tcPr>
          <w:p w14:paraId="332D4233" w14:textId="3872787C" w:rsidR="000562FA" w:rsidRDefault="000562FA" w:rsidP="005D6C7D">
            <w:pPr>
              <w:jc w:val="center"/>
              <w:rPr>
                <w:ins w:id="2026" w:author="Trung Nguyễn" w:date="2023-04-03T15:24:00Z"/>
              </w:rPr>
            </w:pPr>
            <w:proofErr w:type="spellStart"/>
            <w:ins w:id="2027" w:author="Trung Nguyễn" w:date="2023-04-03T15:24:00Z">
              <w:r>
                <w:t>Số</w:t>
              </w:r>
              <w:proofErr w:type="spellEnd"/>
              <w:r>
                <w:t xml:space="preserve"> </w:t>
              </w:r>
              <w:proofErr w:type="spellStart"/>
              <w:r>
                <w:t>điện</w:t>
              </w:r>
              <w:proofErr w:type="spellEnd"/>
              <w:r>
                <w:t xml:space="preserve"> </w:t>
              </w:r>
              <w:proofErr w:type="spellStart"/>
              <w:r>
                <w:t>thoại</w:t>
              </w:r>
              <w:proofErr w:type="spellEnd"/>
            </w:ins>
          </w:p>
        </w:tc>
        <w:tc>
          <w:tcPr>
            <w:tcW w:w="1843" w:type="dxa"/>
            <w:vAlign w:val="center"/>
            <w:tcPrChange w:id="2028" w:author="Trung Nguyễn" w:date="2023-04-03T19:17:00Z">
              <w:tcPr>
                <w:tcW w:w="1701" w:type="dxa"/>
                <w:gridSpan w:val="2"/>
                <w:vAlign w:val="center"/>
              </w:tcPr>
            </w:tcPrChange>
          </w:tcPr>
          <w:p w14:paraId="6A515A9E" w14:textId="01A2092E" w:rsidR="000562FA" w:rsidRDefault="000562FA" w:rsidP="005D6C7D">
            <w:pPr>
              <w:jc w:val="center"/>
              <w:rPr>
                <w:ins w:id="2029" w:author="Trung Nguyễn" w:date="2023-04-03T15:24:00Z"/>
              </w:rPr>
            </w:pPr>
            <w:ins w:id="2030" w:author="Trung Nguyễn" w:date="2023-04-03T15:24:00Z">
              <w:r>
                <w:t>Varchar</w:t>
              </w:r>
            </w:ins>
          </w:p>
        </w:tc>
        <w:tc>
          <w:tcPr>
            <w:tcW w:w="1701" w:type="dxa"/>
            <w:vAlign w:val="center"/>
            <w:tcPrChange w:id="2031" w:author="Trung Nguyễn" w:date="2023-04-03T19:17:00Z">
              <w:tcPr>
                <w:tcW w:w="1843" w:type="dxa"/>
                <w:gridSpan w:val="2"/>
                <w:vAlign w:val="center"/>
              </w:tcPr>
            </w:tcPrChange>
          </w:tcPr>
          <w:p w14:paraId="4E0E532A" w14:textId="6213FB90" w:rsidR="000562FA" w:rsidRDefault="000562FA" w:rsidP="005D6C7D">
            <w:pPr>
              <w:jc w:val="center"/>
              <w:rPr>
                <w:ins w:id="2032" w:author="Trung Nguyễn" w:date="2023-04-03T15:24:00Z"/>
              </w:rPr>
            </w:pPr>
            <w:ins w:id="2033" w:author="Trung Nguyễn" w:date="2023-04-03T15:24:00Z">
              <w:r>
                <w:t>Not null</w:t>
              </w:r>
            </w:ins>
          </w:p>
        </w:tc>
        <w:tc>
          <w:tcPr>
            <w:tcW w:w="992" w:type="dxa"/>
            <w:vAlign w:val="center"/>
            <w:tcPrChange w:id="2034" w:author="Trung Nguyễn" w:date="2023-04-03T19:17:00Z">
              <w:tcPr>
                <w:tcW w:w="1134" w:type="dxa"/>
                <w:gridSpan w:val="2"/>
                <w:vAlign w:val="center"/>
              </w:tcPr>
            </w:tcPrChange>
          </w:tcPr>
          <w:p w14:paraId="16993E17" w14:textId="534217C0" w:rsidR="000562FA" w:rsidRDefault="000562FA" w:rsidP="005D6C7D">
            <w:pPr>
              <w:jc w:val="center"/>
              <w:rPr>
                <w:ins w:id="2035" w:author="Trung Nguyễn" w:date="2023-04-03T15:24:00Z"/>
              </w:rPr>
            </w:pPr>
            <w:ins w:id="2036" w:author="Trung Nguyễn" w:date="2023-04-03T15:24:00Z">
              <w:r>
                <w:t>20</w:t>
              </w:r>
            </w:ins>
          </w:p>
        </w:tc>
      </w:tr>
      <w:tr w:rsidR="000562FA" w14:paraId="6263C3BB" w14:textId="77777777" w:rsidTr="008E01B5">
        <w:trPr>
          <w:trHeight w:val="565"/>
          <w:ins w:id="2037" w:author="Trung Nguyễn" w:date="2023-04-03T15:24:00Z"/>
          <w:trPrChange w:id="2038" w:author="Trung Nguyễn" w:date="2023-04-03T19:17:00Z">
            <w:trPr>
              <w:gridAfter w:val="0"/>
              <w:trHeight w:val="565"/>
            </w:trPr>
          </w:trPrChange>
        </w:trPr>
        <w:tc>
          <w:tcPr>
            <w:tcW w:w="710" w:type="dxa"/>
            <w:vAlign w:val="center"/>
            <w:tcPrChange w:id="2039" w:author="Trung Nguyễn" w:date="2023-04-03T19:17:00Z">
              <w:tcPr>
                <w:tcW w:w="709" w:type="dxa"/>
                <w:gridSpan w:val="2"/>
                <w:vAlign w:val="center"/>
              </w:tcPr>
            </w:tcPrChange>
          </w:tcPr>
          <w:p w14:paraId="1236CE8C" w14:textId="08F3E1A1" w:rsidR="000562FA" w:rsidRDefault="000562FA" w:rsidP="005D6C7D">
            <w:pPr>
              <w:jc w:val="center"/>
              <w:rPr>
                <w:ins w:id="2040" w:author="Trung Nguyễn" w:date="2023-04-03T15:24:00Z"/>
              </w:rPr>
            </w:pPr>
            <w:ins w:id="2041" w:author="Trung Nguyễn" w:date="2023-04-03T15:24:00Z">
              <w:r>
                <w:t>5</w:t>
              </w:r>
            </w:ins>
          </w:p>
        </w:tc>
        <w:tc>
          <w:tcPr>
            <w:tcW w:w="2693" w:type="dxa"/>
            <w:vAlign w:val="center"/>
            <w:tcPrChange w:id="2042" w:author="Trung Nguyễn" w:date="2023-04-03T19:17:00Z">
              <w:tcPr>
                <w:tcW w:w="2268" w:type="dxa"/>
                <w:gridSpan w:val="2"/>
                <w:vAlign w:val="center"/>
              </w:tcPr>
            </w:tcPrChange>
          </w:tcPr>
          <w:p w14:paraId="5B9E7EA4" w14:textId="10D56479" w:rsidR="000562FA" w:rsidRDefault="000562FA" w:rsidP="005D6C7D">
            <w:pPr>
              <w:jc w:val="center"/>
              <w:rPr>
                <w:ins w:id="2043" w:author="Trung Nguyễn" w:date="2023-04-03T15:24:00Z"/>
              </w:rPr>
            </w:pPr>
            <w:ins w:id="2044" w:author="Trung Nguyễn" w:date="2023-04-03T15:24:00Z">
              <w:r>
                <w:t>Address</w:t>
              </w:r>
            </w:ins>
          </w:p>
        </w:tc>
        <w:tc>
          <w:tcPr>
            <w:tcW w:w="2268" w:type="dxa"/>
            <w:vAlign w:val="center"/>
            <w:tcPrChange w:id="2045" w:author="Trung Nguyễn" w:date="2023-04-03T19:17:00Z">
              <w:tcPr>
                <w:tcW w:w="2977" w:type="dxa"/>
                <w:gridSpan w:val="2"/>
                <w:vAlign w:val="center"/>
              </w:tcPr>
            </w:tcPrChange>
          </w:tcPr>
          <w:p w14:paraId="6A6D32BE" w14:textId="7C4532F7" w:rsidR="000562FA" w:rsidRDefault="000562FA" w:rsidP="005D6C7D">
            <w:pPr>
              <w:jc w:val="center"/>
              <w:rPr>
                <w:ins w:id="2046" w:author="Trung Nguyễn" w:date="2023-04-03T15:24:00Z"/>
              </w:rPr>
            </w:pPr>
            <w:proofErr w:type="spellStart"/>
            <w:ins w:id="2047" w:author="Trung Nguyễn" w:date="2023-04-03T15:24:00Z">
              <w:r>
                <w:t>Địa</w:t>
              </w:r>
              <w:proofErr w:type="spellEnd"/>
              <w:r>
                <w:t xml:space="preserve"> </w:t>
              </w:r>
              <w:proofErr w:type="spellStart"/>
              <w:r>
                <w:t>chỉ</w:t>
              </w:r>
              <w:proofErr w:type="spellEnd"/>
            </w:ins>
          </w:p>
        </w:tc>
        <w:tc>
          <w:tcPr>
            <w:tcW w:w="1843" w:type="dxa"/>
            <w:vAlign w:val="center"/>
            <w:tcPrChange w:id="2048" w:author="Trung Nguyễn" w:date="2023-04-03T19:17:00Z">
              <w:tcPr>
                <w:tcW w:w="1701" w:type="dxa"/>
                <w:gridSpan w:val="2"/>
                <w:vAlign w:val="center"/>
              </w:tcPr>
            </w:tcPrChange>
          </w:tcPr>
          <w:p w14:paraId="7A4082B4" w14:textId="16D0A4C8" w:rsidR="000562FA" w:rsidRDefault="000562FA" w:rsidP="005D6C7D">
            <w:pPr>
              <w:jc w:val="center"/>
              <w:rPr>
                <w:ins w:id="2049" w:author="Trung Nguyễn" w:date="2023-04-03T15:24:00Z"/>
              </w:rPr>
            </w:pPr>
            <w:proofErr w:type="spellStart"/>
            <w:ins w:id="2050" w:author="Trung Nguyễn" w:date="2023-04-03T15:24:00Z">
              <w:r>
                <w:t>Nv</w:t>
              </w:r>
            </w:ins>
            <w:ins w:id="2051" w:author="Trung Nguyễn" w:date="2023-04-03T15:25:00Z">
              <w:r>
                <w:t>archar</w:t>
              </w:r>
            </w:ins>
            <w:proofErr w:type="spellEnd"/>
          </w:p>
        </w:tc>
        <w:tc>
          <w:tcPr>
            <w:tcW w:w="1701" w:type="dxa"/>
            <w:vAlign w:val="center"/>
            <w:tcPrChange w:id="2052" w:author="Trung Nguyễn" w:date="2023-04-03T19:17:00Z">
              <w:tcPr>
                <w:tcW w:w="1843" w:type="dxa"/>
                <w:gridSpan w:val="2"/>
                <w:vAlign w:val="center"/>
              </w:tcPr>
            </w:tcPrChange>
          </w:tcPr>
          <w:p w14:paraId="17E331DF" w14:textId="76F2C1B8" w:rsidR="000562FA" w:rsidRDefault="000562FA" w:rsidP="005D6C7D">
            <w:pPr>
              <w:jc w:val="center"/>
              <w:rPr>
                <w:ins w:id="2053" w:author="Trung Nguyễn" w:date="2023-04-03T15:24:00Z"/>
              </w:rPr>
            </w:pPr>
            <w:ins w:id="2054" w:author="Trung Nguyễn" w:date="2023-04-03T15:25:00Z">
              <w:r>
                <w:t>Not null</w:t>
              </w:r>
            </w:ins>
          </w:p>
        </w:tc>
        <w:tc>
          <w:tcPr>
            <w:tcW w:w="992" w:type="dxa"/>
            <w:vAlign w:val="center"/>
            <w:tcPrChange w:id="2055" w:author="Trung Nguyễn" w:date="2023-04-03T19:17:00Z">
              <w:tcPr>
                <w:tcW w:w="1134" w:type="dxa"/>
                <w:gridSpan w:val="2"/>
                <w:vAlign w:val="center"/>
              </w:tcPr>
            </w:tcPrChange>
          </w:tcPr>
          <w:p w14:paraId="01FD02DF" w14:textId="1D8CF22A" w:rsidR="000562FA" w:rsidRDefault="000562FA" w:rsidP="005D6C7D">
            <w:pPr>
              <w:jc w:val="center"/>
              <w:rPr>
                <w:ins w:id="2056" w:author="Trung Nguyễn" w:date="2023-04-03T15:24:00Z"/>
              </w:rPr>
            </w:pPr>
            <w:ins w:id="2057" w:author="Trung Nguyễn" w:date="2023-04-03T15:25:00Z">
              <w:r>
                <w:t>200</w:t>
              </w:r>
            </w:ins>
          </w:p>
        </w:tc>
      </w:tr>
      <w:tr w:rsidR="000562FA" w14:paraId="039A67E5" w14:textId="77777777" w:rsidTr="008E01B5">
        <w:trPr>
          <w:trHeight w:val="565"/>
          <w:ins w:id="2058" w:author="Trung Nguyễn" w:date="2023-04-03T15:25:00Z"/>
          <w:trPrChange w:id="2059" w:author="Trung Nguyễn" w:date="2023-04-03T19:17:00Z">
            <w:trPr>
              <w:gridAfter w:val="0"/>
              <w:trHeight w:val="565"/>
            </w:trPr>
          </w:trPrChange>
        </w:trPr>
        <w:tc>
          <w:tcPr>
            <w:tcW w:w="710" w:type="dxa"/>
            <w:vAlign w:val="center"/>
            <w:tcPrChange w:id="2060" w:author="Trung Nguyễn" w:date="2023-04-03T19:17:00Z">
              <w:tcPr>
                <w:tcW w:w="709" w:type="dxa"/>
                <w:gridSpan w:val="2"/>
                <w:vAlign w:val="center"/>
              </w:tcPr>
            </w:tcPrChange>
          </w:tcPr>
          <w:p w14:paraId="7B38E291" w14:textId="51C6F77A" w:rsidR="000562FA" w:rsidRDefault="000562FA" w:rsidP="005D6C7D">
            <w:pPr>
              <w:jc w:val="center"/>
              <w:rPr>
                <w:ins w:id="2061" w:author="Trung Nguyễn" w:date="2023-04-03T15:25:00Z"/>
              </w:rPr>
            </w:pPr>
            <w:ins w:id="2062" w:author="Trung Nguyễn" w:date="2023-04-03T15:25:00Z">
              <w:r>
                <w:t>6</w:t>
              </w:r>
            </w:ins>
          </w:p>
        </w:tc>
        <w:tc>
          <w:tcPr>
            <w:tcW w:w="2693" w:type="dxa"/>
            <w:vAlign w:val="center"/>
            <w:tcPrChange w:id="2063" w:author="Trung Nguyễn" w:date="2023-04-03T19:17:00Z">
              <w:tcPr>
                <w:tcW w:w="2268" w:type="dxa"/>
                <w:gridSpan w:val="2"/>
                <w:vAlign w:val="center"/>
              </w:tcPr>
            </w:tcPrChange>
          </w:tcPr>
          <w:p w14:paraId="5058E0B7" w14:textId="006F8121" w:rsidR="000562FA" w:rsidRDefault="000562FA" w:rsidP="005D6C7D">
            <w:pPr>
              <w:jc w:val="center"/>
              <w:rPr>
                <w:ins w:id="2064" w:author="Trung Nguyễn" w:date="2023-04-03T15:25:00Z"/>
              </w:rPr>
            </w:pPr>
            <w:ins w:id="2065" w:author="Trung Nguyễn" w:date="2023-04-03T15:25:00Z">
              <w:r>
                <w:t>Password</w:t>
              </w:r>
            </w:ins>
          </w:p>
        </w:tc>
        <w:tc>
          <w:tcPr>
            <w:tcW w:w="2268" w:type="dxa"/>
            <w:vAlign w:val="center"/>
            <w:tcPrChange w:id="2066" w:author="Trung Nguyễn" w:date="2023-04-03T19:17:00Z">
              <w:tcPr>
                <w:tcW w:w="2977" w:type="dxa"/>
                <w:gridSpan w:val="2"/>
                <w:vAlign w:val="center"/>
              </w:tcPr>
            </w:tcPrChange>
          </w:tcPr>
          <w:p w14:paraId="7CB1B90C" w14:textId="72AD111B" w:rsidR="000562FA" w:rsidRDefault="000562FA" w:rsidP="005D6C7D">
            <w:pPr>
              <w:jc w:val="center"/>
              <w:rPr>
                <w:ins w:id="2067" w:author="Trung Nguyễn" w:date="2023-04-03T15:25:00Z"/>
              </w:rPr>
            </w:pPr>
            <w:proofErr w:type="spellStart"/>
            <w:ins w:id="2068" w:author="Trung Nguyễn" w:date="2023-04-03T15:25:00Z">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ins>
          </w:p>
        </w:tc>
        <w:tc>
          <w:tcPr>
            <w:tcW w:w="1843" w:type="dxa"/>
            <w:vAlign w:val="center"/>
            <w:tcPrChange w:id="2069" w:author="Trung Nguyễn" w:date="2023-04-03T19:17:00Z">
              <w:tcPr>
                <w:tcW w:w="1701" w:type="dxa"/>
                <w:gridSpan w:val="2"/>
                <w:vAlign w:val="center"/>
              </w:tcPr>
            </w:tcPrChange>
          </w:tcPr>
          <w:p w14:paraId="49150921" w14:textId="7F9AEC8D" w:rsidR="000562FA" w:rsidRDefault="000562FA" w:rsidP="005D6C7D">
            <w:pPr>
              <w:jc w:val="center"/>
              <w:rPr>
                <w:ins w:id="2070" w:author="Trung Nguyễn" w:date="2023-04-03T15:25:00Z"/>
              </w:rPr>
            </w:pPr>
            <w:ins w:id="2071" w:author="Trung Nguyễn" w:date="2023-04-03T15:25:00Z">
              <w:r>
                <w:t>Varchar</w:t>
              </w:r>
            </w:ins>
          </w:p>
        </w:tc>
        <w:tc>
          <w:tcPr>
            <w:tcW w:w="1701" w:type="dxa"/>
            <w:vAlign w:val="center"/>
            <w:tcPrChange w:id="2072" w:author="Trung Nguyễn" w:date="2023-04-03T19:17:00Z">
              <w:tcPr>
                <w:tcW w:w="1843" w:type="dxa"/>
                <w:gridSpan w:val="2"/>
                <w:vAlign w:val="center"/>
              </w:tcPr>
            </w:tcPrChange>
          </w:tcPr>
          <w:p w14:paraId="470C15EC" w14:textId="2FD5DF9E" w:rsidR="000562FA" w:rsidRDefault="000562FA" w:rsidP="005D6C7D">
            <w:pPr>
              <w:jc w:val="center"/>
              <w:rPr>
                <w:ins w:id="2073" w:author="Trung Nguyễn" w:date="2023-04-03T15:25:00Z"/>
              </w:rPr>
            </w:pPr>
            <w:ins w:id="2074" w:author="Trung Nguyễn" w:date="2023-04-03T15:25:00Z">
              <w:r>
                <w:t>Not null</w:t>
              </w:r>
            </w:ins>
          </w:p>
        </w:tc>
        <w:tc>
          <w:tcPr>
            <w:tcW w:w="992" w:type="dxa"/>
            <w:vAlign w:val="center"/>
            <w:tcPrChange w:id="2075" w:author="Trung Nguyễn" w:date="2023-04-03T19:17:00Z">
              <w:tcPr>
                <w:tcW w:w="1134" w:type="dxa"/>
                <w:gridSpan w:val="2"/>
                <w:vAlign w:val="center"/>
              </w:tcPr>
            </w:tcPrChange>
          </w:tcPr>
          <w:p w14:paraId="35B1DDE5" w14:textId="5F43466D" w:rsidR="000562FA" w:rsidRDefault="004C4AE6" w:rsidP="005D6C7D">
            <w:pPr>
              <w:jc w:val="center"/>
              <w:rPr>
                <w:ins w:id="2076" w:author="Trung Nguyễn" w:date="2023-04-03T15:25:00Z"/>
              </w:rPr>
            </w:pPr>
            <w:ins w:id="2077" w:author="Trung Nguyễn" w:date="2023-04-03T20:04:00Z">
              <w:r>
                <w:t>200</w:t>
              </w:r>
            </w:ins>
          </w:p>
        </w:tc>
      </w:tr>
      <w:tr w:rsidR="000562FA" w14:paraId="6E10F0B7" w14:textId="77777777" w:rsidTr="008E01B5">
        <w:trPr>
          <w:trHeight w:val="565"/>
          <w:ins w:id="2078" w:author="Trung Nguyễn" w:date="2023-04-03T15:25:00Z"/>
          <w:trPrChange w:id="2079" w:author="Trung Nguyễn" w:date="2023-04-03T19:17:00Z">
            <w:trPr>
              <w:gridAfter w:val="0"/>
              <w:trHeight w:val="565"/>
            </w:trPr>
          </w:trPrChange>
        </w:trPr>
        <w:tc>
          <w:tcPr>
            <w:tcW w:w="710" w:type="dxa"/>
            <w:vAlign w:val="center"/>
            <w:tcPrChange w:id="2080" w:author="Trung Nguyễn" w:date="2023-04-03T19:17:00Z">
              <w:tcPr>
                <w:tcW w:w="709" w:type="dxa"/>
                <w:gridSpan w:val="2"/>
                <w:vAlign w:val="center"/>
              </w:tcPr>
            </w:tcPrChange>
          </w:tcPr>
          <w:p w14:paraId="4A80BF03" w14:textId="47E1C62B" w:rsidR="000562FA" w:rsidRDefault="000562FA" w:rsidP="005D6C7D">
            <w:pPr>
              <w:jc w:val="center"/>
              <w:rPr>
                <w:ins w:id="2081" w:author="Trung Nguyễn" w:date="2023-04-03T15:25:00Z"/>
              </w:rPr>
            </w:pPr>
            <w:ins w:id="2082" w:author="Trung Nguyễn" w:date="2023-04-03T15:25:00Z">
              <w:r>
                <w:t>7</w:t>
              </w:r>
            </w:ins>
          </w:p>
        </w:tc>
        <w:tc>
          <w:tcPr>
            <w:tcW w:w="2693" w:type="dxa"/>
            <w:vAlign w:val="center"/>
            <w:tcPrChange w:id="2083" w:author="Trung Nguyễn" w:date="2023-04-03T19:17:00Z">
              <w:tcPr>
                <w:tcW w:w="2268" w:type="dxa"/>
                <w:gridSpan w:val="2"/>
                <w:vAlign w:val="center"/>
              </w:tcPr>
            </w:tcPrChange>
          </w:tcPr>
          <w:p w14:paraId="482CB3C0" w14:textId="4238C9A3" w:rsidR="000562FA" w:rsidRDefault="000562FA" w:rsidP="005D6C7D">
            <w:pPr>
              <w:jc w:val="center"/>
              <w:rPr>
                <w:ins w:id="2084" w:author="Trung Nguyễn" w:date="2023-04-03T15:25:00Z"/>
              </w:rPr>
            </w:pPr>
            <w:proofErr w:type="spellStart"/>
            <w:ins w:id="2085" w:author="Trung Nguyễn" w:date="2023-04-03T15:25:00Z">
              <w:r>
                <w:t>Role_ID</w:t>
              </w:r>
              <w:proofErr w:type="spellEnd"/>
            </w:ins>
          </w:p>
        </w:tc>
        <w:tc>
          <w:tcPr>
            <w:tcW w:w="2268" w:type="dxa"/>
            <w:vAlign w:val="center"/>
            <w:tcPrChange w:id="2086" w:author="Trung Nguyễn" w:date="2023-04-03T19:17:00Z">
              <w:tcPr>
                <w:tcW w:w="2977" w:type="dxa"/>
                <w:gridSpan w:val="2"/>
                <w:vAlign w:val="center"/>
              </w:tcPr>
            </w:tcPrChange>
          </w:tcPr>
          <w:p w14:paraId="75F8A889" w14:textId="4918059B" w:rsidR="000562FA" w:rsidRDefault="000562FA" w:rsidP="005D6C7D">
            <w:pPr>
              <w:jc w:val="center"/>
              <w:rPr>
                <w:ins w:id="2087" w:author="Trung Nguyễn" w:date="2023-04-03T15:25:00Z"/>
              </w:rPr>
            </w:pPr>
            <w:proofErr w:type="spellStart"/>
            <w:ins w:id="2088" w:author="Trung Nguyễn" w:date="2023-04-03T15:25:00Z">
              <w:r>
                <w:t>Mã</w:t>
              </w:r>
              <w:proofErr w:type="spellEnd"/>
              <w:r>
                <w:t xml:space="preserve"> </w:t>
              </w:r>
              <w:proofErr w:type="spellStart"/>
              <w:r>
                <w:t>phân</w:t>
              </w:r>
              <w:proofErr w:type="spellEnd"/>
              <w:r>
                <w:t xml:space="preserve"> </w:t>
              </w:r>
              <w:proofErr w:type="spellStart"/>
              <w:r>
                <w:t>quyền</w:t>
              </w:r>
              <w:proofErr w:type="spellEnd"/>
            </w:ins>
          </w:p>
        </w:tc>
        <w:tc>
          <w:tcPr>
            <w:tcW w:w="1843" w:type="dxa"/>
            <w:vAlign w:val="center"/>
            <w:tcPrChange w:id="2089" w:author="Trung Nguyễn" w:date="2023-04-03T19:17:00Z">
              <w:tcPr>
                <w:tcW w:w="1701" w:type="dxa"/>
                <w:gridSpan w:val="2"/>
                <w:vAlign w:val="center"/>
              </w:tcPr>
            </w:tcPrChange>
          </w:tcPr>
          <w:p w14:paraId="5F667D2A" w14:textId="4675F34E" w:rsidR="000562FA" w:rsidRDefault="000562FA" w:rsidP="005D6C7D">
            <w:pPr>
              <w:jc w:val="center"/>
              <w:rPr>
                <w:ins w:id="2090" w:author="Trung Nguyễn" w:date="2023-04-03T15:25:00Z"/>
              </w:rPr>
            </w:pPr>
            <w:ins w:id="2091" w:author="Trung Nguyễn" w:date="2023-04-03T15:25:00Z">
              <w:r>
                <w:t>Int</w:t>
              </w:r>
            </w:ins>
          </w:p>
        </w:tc>
        <w:tc>
          <w:tcPr>
            <w:tcW w:w="1701" w:type="dxa"/>
            <w:vAlign w:val="center"/>
            <w:tcPrChange w:id="2092" w:author="Trung Nguyễn" w:date="2023-04-03T19:17:00Z">
              <w:tcPr>
                <w:tcW w:w="1843" w:type="dxa"/>
                <w:gridSpan w:val="2"/>
                <w:vAlign w:val="center"/>
              </w:tcPr>
            </w:tcPrChange>
          </w:tcPr>
          <w:p w14:paraId="79DC9596" w14:textId="0C71AF33" w:rsidR="000562FA" w:rsidRDefault="000562FA" w:rsidP="005D6C7D">
            <w:pPr>
              <w:jc w:val="center"/>
              <w:rPr>
                <w:ins w:id="2093" w:author="Trung Nguyễn" w:date="2023-04-03T15:25:00Z"/>
              </w:rPr>
            </w:pPr>
            <w:proofErr w:type="spellStart"/>
            <w:ins w:id="2094" w:author="Trung Nguyễn" w:date="2023-04-03T15:25:00Z">
              <w:r>
                <w:t>Khóa</w:t>
              </w:r>
              <w:proofErr w:type="spellEnd"/>
              <w:r>
                <w:t xml:space="preserve"> </w:t>
              </w:r>
              <w:proofErr w:type="spellStart"/>
              <w:r>
                <w:t>ngoại</w:t>
              </w:r>
              <w:proofErr w:type="spellEnd"/>
            </w:ins>
          </w:p>
        </w:tc>
        <w:tc>
          <w:tcPr>
            <w:tcW w:w="992" w:type="dxa"/>
            <w:vAlign w:val="center"/>
            <w:tcPrChange w:id="2095" w:author="Trung Nguyễn" w:date="2023-04-03T19:17:00Z">
              <w:tcPr>
                <w:tcW w:w="1134" w:type="dxa"/>
                <w:gridSpan w:val="2"/>
                <w:vAlign w:val="center"/>
              </w:tcPr>
            </w:tcPrChange>
          </w:tcPr>
          <w:p w14:paraId="1E6399D3" w14:textId="77777777" w:rsidR="000562FA" w:rsidRDefault="000562FA">
            <w:pPr>
              <w:keepNext/>
              <w:jc w:val="center"/>
              <w:rPr>
                <w:ins w:id="2096" w:author="Trung Nguyễn" w:date="2023-04-03T15:25:00Z"/>
              </w:rPr>
              <w:pPrChange w:id="2097" w:author="Dong Trieu" w:date="2023-04-03T23:32:00Z">
                <w:pPr>
                  <w:jc w:val="center"/>
                </w:pPr>
              </w:pPrChange>
            </w:pPr>
          </w:p>
        </w:tc>
      </w:tr>
    </w:tbl>
    <w:p w14:paraId="769E4429" w14:textId="077BE01B" w:rsidR="00387D1C" w:rsidRPr="002D60B2" w:rsidRDefault="00387D1C" w:rsidP="002D60B2">
      <w:pPr>
        <w:pStyle w:val="Caption"/>
        <w:jc w:val="center"/>
        <w:rPr>
          <w:ins w:id="2098" w:author="Dong Trieu" w:date="2023-04-03T23:32:00Z"/>
          <w:sz w:val="20"/>
          <w:szCs w:val="20"/>
          <w:rPrChange w:id="2099" w:author="Dong Trieu" w:date="2023-04-04T09:44:00Z">
            <w:rPr>
              <w:ins w:id="2100" w:author="Dong Trieu" w:date="2023-04-03T23:32:00Z"/>
            </w:rPr>
          </w:rPrChange>
        </w:rPr>
        <w:pPrChange w:id="2101" w:author="Dong Trieu" w:date="2023-04-04T09:44:00Z">
          <w:pPr>
            <w:pStyle w:val="Caption"/>
          </w:pPr>
        </w:pPrChange>
      </w:pPr>
      <w:bookmarkStart w:id="2102" w:name="_Toc131458077"/>
      <w:proofErr w:type="spellStart"/>
      <w:ins w:id="2103" w:author="Dong Trieu" w:date="2023-04-03T23:32:00Z">
        <w:r w:rsidRPr="002D60B2">
          <w:rPr>
            <w:sz w:val="20"/>
            <w:szCs w:val="20"/>
            <w:rPrChange w:id="2104" w:author="Dong Trieu" w:date="2023-04-04T09:44:00Z">
              <w:rPr/>
            </w:rPrChange>
          </w:rPr>
          <w:t>Bảng</w:t>
        </w:r>
        <w:proofErr w:type="spellEnd"/>
        <w:r w:rsidRPr="002D60B2">
          <w:rPr>
            <w:sz w:val="20"/>
            <w:szCs w:val="20"/>
            <w:rPrChange w:id="2105" w:author="Dong Trieu" w:date="2023-04-04T09:44:00Z">
              <w:rPr/>
            </w:rPrChange>
          </w:rPr>
          <w:t xml:space="preserve"> </w:t>
        </w:r>
        <w:r w:rsidRPr="002D60B2">
          <w:rPr>
            <w:sz w:val="20"/>
            <w:szCs w:val="20"/>
            <w:rPrChange w:id="2106" w:author="Dong Trieu" w:date="2023-04-04T09:44:00Z">
              <w:rPr/>
            </w:rPrChange>
          </w:rPr>
          <w:fldChar w:fldCharType="begin"/>
        </w:r>
        <w:r w:rsidRPr="002D60B2">
          <w:rPr>
            <w:sz w:val="20"/>
            <w:szCs w:val="20"/>
            <w:rPrChange w:id="2107" w:author="Dong Trieu" w:date="2023-04-04T09:44:00Z">
              <w:rPr/>
            </w:rPrChange>
          </w:rPr>
          <w:instrText xml:space="preserve"> SEQ Bảng \* ARABIC </w:instrText>
        </w:r>
      </w:ins>
      <w:r w:rsidRPr="002D60B2">
        <w:rPr>
          <w:sz w:val="20"/>
          <w:szCs w:val="20"/>
          <w:rPrChange w:id="2108" w:author="Dong Trieu" w:date="2023-04-04T09:44:00Z">
            <w:rPr/>
          </w:rPrChange>
        </w:rPr>
        <w:fldChar w:fldCharType="separate"/>
      </w:r>
      <w:ins w:id="2109" w:author="Dong Trieu" w:date="2023-04-03T23:34:00Z">
        <w:r w:rsidR="00730E79" w:rsidRPr="002D60B2">
          <w:rPr>
            <w:noProof/>
            <w:sz w:val="20"/>
            <w:szCs w:val="20"/>
            <w:rPrChange w:id="2110" w:author="Dong Trieu" w:date="2023-04-04T09:44:00Z">
              <w:rPr>
                <w:noProof/>
              </w:rPr>
            </w:rPrChange>
          </w:rPr>
          <w:t>3</w:t>
        </w:r>
      </w:ins>
      <w:ins w:id="2111" w:author="Dong Trieu" w:date="2023-04-03T23:32:00Z">
        <w:r w:rsidRPr="002D60B2">
          <w:rPr>
            <w:sz w:val="20"/>
            <w:szCs w:val="20"/>
            <w:rPrChange w:id="2112" w:author="Dong Trieu" w:date="2023-04-04T09:44:00Z">
              <w:rPr/>
            </w:rPrChange>
          </w:rPr>
          <w:fldChar w:fldCharType="end"/>
        </w:r>
        <w:r w:rsidRPr="002D60B2">
          <w:rPr>
            <w:sz w:val="20"/>
            <w:szCs w:val="20"/>
            <w:rPrChange w:id="2113" w:author="Dong Trieu" w:date="2023-04-04T09:44:00Z">
              <w:rPr/>
            </w:rPrChange>
          </w:rPr>
          <w:t xml:space="preserve">. </w:t>
        </w:r>
        <w:proofErr w:type="spellStart"/>
        <w:r w:rsidRPr="002D60B2">
          <w:rPr>
            <w:sz w:val="20"/>
            <w:szCs w:val="20"/>
            <w:rPrChange w:id="2114" w:author="Dong Trieu" w:date="2023-04-04T09:44:00Z">
              <w:rPr/>
            </w:rPrChange>
          </w:rPr>
          <w:t>Khách</w:t>
        </w:r>
        <w:proofErr w:type="spellEnd"/>
        <w:r w:rsidRPr="002D60B2">
          <w:rPr>
            <w:sz w:val="20"/>
            <w:szCs w:val="20"/>
            <w:rPrChange w:id="2115" w:author="Dong Trieu" w:date="2023-04-04T09:44:00Z">
              <w:rPr/>
            </w:rPrChange>
          </w:rPr>
          <w:t xml:space="preserve"> </w:t>
        </w:r>
        <w:proofErr w:type="spellStart"/>
        <w:r w:rsidRPr="002D60B2">
          <w:rPr>
            <w:sz w:val="20"/>
            <w:szCs w:val="20"/>
            <w:rPrChange w:id="2116" w:author="Dong Trieu" w:date="2023-04-04T09:44:00Z">
              <w:rPr/>
            </w:rPrChange>
          </w:rPr>
          <w:t>hàng</w:t>
        </w:r>
        <w:bookmarkEnd w:id="2102"/>
        <w:proofErr w:type="spellEnd"/>
      </w:ins>
    </w:p>
    <w:p w14:paraId="6755C0EA" w14:textId="5ADFFF49" w:rsidR="00C028FA" w:rsidRPr="004441E6" w:rsidDel="00387D1C" w:rsidRDefault="00AD2377">
      <w:pPr>
        <w:jc w:val="center"/>
        <w:rPr>
          <w:ins w:id="2117" w:author="Trung Nguyễn" w:date="2023-04-03T15:19:00Z"/>
          <w:del w:id="2118" w:author="Dong Trieu" w:date="2023-04-03T23:32:00Z"/>
          <w:i/>
          <w:iCs/>
          <w:rPrChange w:id="2119" w:author="Trung Nguyễn" w:date="2023-04-03T20:23:00Z">
            <w:rPr>
              <w:ins w:id="2120" w:author="Trung Nguyễn" w:date="2023-04-03T15:19:00Z"/>
              <w:del w:id="2121" w:author="Dong Trieu" w:date="2023-04-03T23:32:00Z"/>
            </w:rPr>
          </w:rPrChange>
        </w:rPr>
        <w:pPrChange w:id="2122" w:author="Trung Nguyễn" w:date="2023-04-03T15:19:00Z">
          <w:pPr/>
        </w:pPrChange>
      </w:pPr>
      <w:ins w:id="2123" w:author="Trung Nguyễn" w:date="2023-04-03T20:23:00Z">
        <w:del w:id="2124" w:author="Dong Trieu" w:date="2023-04-03T23:32:00Z">
          <w:r w:rsidRPr="004441E6" w:rsidDel="00387D1C">
            <w:rPr>
              <w:i/>
              <w:iCs/>
              <w:rPrChange w:id="2125" w:author="Trung Nguyễn" w:date="2023-04-03T20:23:00Z">
                <w:rPr/>
              </w:rPrChange>
            </w:rPr>
            <w:delText>Bảng 3: Khách hàng</w:delText>
          </w:r>
        </w:del>
      </w:ins>
    </w:p>
    <w:p w14:paraId="61E616BC" w14:textId="538EC880" w:rsidR="008248A0" w:rsidRDefault="008D51BB" w:rsidP="006640DB">
      <w:pPr>
        <w:rPr>
          <w:ins w:id="2126" w:author="Trung Nguyễn" w:date="2023-04-03T15:32:00Z"/>
        </w:rPr>
      </w:pPr>
      <w:ins w:id="2127" w:author="Trung Nguyễn" w:date="2023-04-03T15:32:00Z">
        <w:r>
          <w:tab/>
        </w:r>
        <w:proofErr w:type="spellStart"/>
        <w:r>
          <w:t>Bảng</w:t>
        </w:r>
        <w:proofErr w:type="spellEnd"/>
        <w:r>
          <w:t xml:space="preserve"> </w:t>
        </w:r>
        <w:proofErr w:type="spellStart"/>
        <w:r>
          <w:t>nhân</w:t>
        </w:r>
        <w:proofErr w:type="spellEnd"/>
        <w:r>
          <w:t xml:space="preserve"> </w:t>
        </w:r>
        <w:proofErr w:type="spellStart"/>
        <w:r>
          <w:t>viên</w:t>
        </w:r>
        <w:proofErr w:type="spellEnd"/>
        <w:r>
          <w:t>:</w:t>
        </w:r>
      </w:ins>
    </w:p>
    <w:tbl>
      <w:tblPr>
        <w:tblStyle w:val="TableGrid"/>
        <w:tblW w:w="10207" w:type="dxa"/>
        <w:tblInd w:w="-289" w:type="dxa"/>
        <w:tblLook w:val="04A0" w:firstRow="1" w:lastRow="0" w:firstColumn="1" w:lastColumn="0" w:noHBand="0" w:noVBand="1"/>
        <w:tblPrChange w:id="2128" w:author="Trung Nguyễn" w:date="2023-04-03T19:17:00Z">
          <w:tblPr>
            <w:tblStyle w:val="TableGrid"/>
            <w:tblW w:w="10632" w:type="dxa"/>
            <w:tblInd w:w="-572" w:type="dxa"/>
            <w:tblLook w:val="04A0" w:firstRow="1" w:lastRow="0" w:firstColumn="1" w:lastColumn="0" w:noHBand="0" w:noVBand="1"/>
          </w:tblPr>
        </w:tblPrChange>
      </w:tblPr>
      <w:tblGrid>
        <w:gridCol w:w="710"/>
        <w:gridCol w:w="2693"/>
        <w:gridCol w:w="2268"/>
        <w:gridCol w:w="1843"/>
        <w:gridCol w:w="1701"/>
        <w:gridCol w:w="992"/>
        <w:tblGridChange w:id="2129">
          <w:tblGrid>
            <w:gridCol w:w="710"/>
            <w:gridCol w:w="446"/>
            <w:gridCol w:w="709"/>
            <w:gridCol w:w="1538"/>
            <w:gridCol w:w="730"/>
            <w:gridCol w:w="1538"/>
            <w:gridCol w:w="1439"/>
            <w:gridCol w:w="404"/>
            <w:gridCol w:w="1297"/>
            <w:gridCol w:w="404"/>
            <w:gridCol w:w="992"/>
            <w:gridCol w:w="447"/>
            <w:gridCol w:w="1134"/>
          </w:tblGrid>
        </w:tblGridChange>
      </w:tblGrid>
      <w:tr w:rsidR="008D51BB" w14:paraId="39C14BDE" w14:textId="77777777" w:rsidTr="00A1699A">
        <w:trPr>
          <w:trHeight w:val="759"/>
          <w:ins w:id="2130" w:author="Trung Nguyễn" w:date="2023-04-03T15:32:00Z"/>
          <w:trPrChange w:id="2131" w:author="Trung Nguyễn" w:date="2023-04-03T19:17:00Z">
            <w:trPr>
              <w:gridBefore w:val="2"/>
            </w:trPr>
          </w:trPrChange>
        </w:trPr>
        <w:tc>
          <w:tcPr>
            <w:tcW w:w="710" w:type="dxa"/>
            <w:vAlign w:val="center"/>
            <w:tcPrChange w:id="2132" w:author="Trung Nguyễn" w:date="2023-04-03T19:17:00Z">
              <w:tcPr>
                <w:tcW w:w="10632" w:type="nil"/>
              </w:tcPr>
            </w:tcPrChange>
          </w:tcPr>
          <w:p w14:paraId="4047E4F2" w14:textId="71C47D3F" w:rsidR="008D51BB" w:rsidRPr="008D51BB" w:rsidRDefault="008D51BB" w:rsidP="008D51BB">
            <w:pPr>
              <w:jc w:val="center"/>
              <w:rPr>
                <w:ins w:id="2133" w:author="Trung Nguyễn" w:date="2023-04-03T15:32:00Z"/>
                <w:b/>
                <w:bCs/>
                <w:rPrChange w:id="2134" w:author="Trung Nguyễn" w:date="2023-04-03T15:33:00Z">
                  <w:rPr>
                    <w:ins w:id="2135" w:author="Trung Nguyễn" w:date="2023-04-03T15:32:00Z"/>
                  </w:rPr>
                </w:rPrChange>
              </w:rPr>
            </w:pPr>
            <w:ins w:id="2136" w:author="Trung Nguyễn" w:date="2023-04-03T15:33:00Z">
              <w:r w:rsidRPr="008D51BB">
                <w:rPr>
                  <w:b/>
                  <w:bCs/>
                  <w:rPrChange w:id="2137" w:author="Trung Nguyễn" w:date="2023-04-03T15:33:00Z">
                    <w:rPr/>
                  </w:rPrChange>
                </w:rPr>
                <w:t>STT</w:t>
              </w:r>
            </w:ins>
          </w:p>
        </w:tc>
        <w:tc>
          <w:tcPr>
            <w:tcW w:w="2693" w:type="dxa"/>
            <w:vAlign w:val="center"/>
            <w:tcPrChange w:id="2138" w:author="Trung Nguyễn" w:date="2023-04-03T19:17:00Z">
              <w:tcPr>
                <w:tcW w:w="10632" w:type="nil"/>
                <w:gridSpan w:val="2"/>
              </w:tcPr>
            </w:tcPrChange>
          </w:tcPr>
          <w:p w14:paraId="2126F068" w14:textId="5B77EA55" w:rsidR="008D51BB" w:rsidRDefault="008D51BB" w:rsidP="008D51BB">
            <w:pPr>
              <w:jc w:val="center"/>
              <w:rPr>
                <w:ins w:id="2139" w:author="Trung Nguyễn" w:date="2023-04-03T15:32:00Z"/>
              </w:rPr>
            </w:pPr>
            <w:proofErr w:type="spellStart"/>
            <w:ins w:id="2140" w:author="Trung Nguyễn" w:date="2023-04-03T15:33: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ins>
            <w:proofErr w:type="spellEnd"/>
          </w:p>
        </w:tc>
        <w:tc>
          <w:tcPr>
            <w:tcW w:w="2268" w:type="dxa"/>
            <w:vAlign w:val="center"/>
            <w:tcPrChange w:id="2141" w:author="Trung Nguyễn" w:date="2023-04-03T19:17:00Z">
              <w:tcPr>
                <w:tcW w:w="10632" w:type="nil"/>
                <w:gridSpan w:val="2"/>
              </w:tcPr>
            </w:tcPrChange>
          </w:tcPr>
          <w:p w14:paraId="6DE18D1C" w14:textId="72A88149" w:rsidR="008D51BB" w:rsidRDefault="008D51BB" w:rsidP="008D51BB">
            <w:pPr>
              <w:jc w:val="center"/>
              <w:rPr>
                <w:ins w:id="2142" w:author="Trung Nguyễn" w:date="2023-04-03T15:32:00Z"/>
              </w:rPr>
            </w:pPr>
            <w:proofErr w:type="spellStart"/>
            <w:ins w:id="2143" w:author="Trung Nguyễn" w:date="2023-04-03T15:33:00Z">
              <w:r w:rsidRPr="00241ADA">
                <w:rPr>
                  <w:b/>
                  <w:bCs/>
                </w:rPr>
                <w:t>Diễn</w:t>
              </w:r>
              <w:proofErr w:type="spellEnd"/>
              <w:r w:rsidRPr="00241ADA">
                <w:rPr>
                  <w:b/>
                  <w:bCs/>
                </w:rPr>
                <w:t xml:space="preserve"> </w:t>
              </w:r>
              <w:proofErr w:type="spellStart"/>
              <w:r w:rsidRPr="00241ADA">
                <w:rPr>
                  <w:b/>
                  <w:bCs/>
                </w:rPr>
                <w:t>giải</w:t>
              </w:r>
            </w:ins>
            <w:proofErr w:type="spellEnd"/>
          </w:p>
        </w:tc>
        <w:tc>
          <w:tcPr>
            <w:tcW w:w="1843" w:type="dxa"/>
            <w:vAlign w:val="center"/>
            <w:tcPrChange w:id="2144" w:author="Trung Nguyễn" w:date="2023-04-03T19:17:00Z">
              <w:tcPr>
                <w:tcW w:w="10632" w:type="nil"/>
                <w:gridSpan w:val="2"/>
              </w:tcPr>
            </w:tcPrChange>
          </w:tcPr>
          <w:p w14:paraId="00EF6862" w14:textId="6FCA0B99" w:rsidR="008D51BB" w:rsidRDefault="008D51BB" w:rsidP="008D51BB">
            <w:pPr>
              <w:jc w:val="center"/>
              <w:rPr>
                <w:ins w:id="2145" w:author="Trung Nguyễn" w:date="2023-04-03T15:32:00Z"/>
              </w:rPr>
            </w:pPr>
            <w:proofErr w:type="spellStart"/>
            <w:ins w:id="2146" w:author="Trung Nguyễn" w:date="2023-04-03T15:33: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ins>
            <w:proofErr w:type="spellEnd"/>
          </w:p>
        </w:tc>
        <w:tc>
          <w:tcPr>
            <w:tcW w:w="1701" w:type="dxa"/>
            <w:vAlign w:val="center"/>
            <w:tcPrChange w:id="2147" w:author="Trung Nguyễn" w:date="2023-04-03T19:17:00Z">
              <w:tcPr>
                <w:tcW w:w="10632" w:type="nil"/>
                <w:gridSpan w:val="3"/>
              </w:tcPr>
            </w:tcPrChange>
          </w:tcPr>
          <w:p w14:paraId="7B8418CB" w14:textId="301CD7D9" w:rsidR="008D51BB" w:rsidRDefault="008D51BB" w:rsidP="008D51BB">
            <w:pPr>
              <w:jc w:val="center"/>
              <w:rPr>
                <w:ins w:id="2148" w:author="Trung Nguyễn" w:date="2023-04-03T15:32:00Z"/>
              </w:rPr>
            </w:pPr>
            <w:proofErr w:type="spellStart"/>
            <w:ins w:id="2149" w:author="Trung Nguyễn" w:date="2023-04-03T15:33:00Z">
              <w:r w:rsidRPr="00241ADA">
                <w:rPr>
                  <w:b/>
                  <w:bCs/>
                </w:rPr>
                <w:t>Ràng</w:t>
              </w:r>
              <w:proofErr w:type="spellEnd"/>
              <w:r w:rsidRPr="00241ADA">
                <w:rPr>
                  <w:b/>
                  <w:bCs/>
                </w:rPr>
                <w:t xml:space="preserve"> </w:t>
              </w:r>
              <w:proofErr w:type="spellStart"/>
              <w:r w:rsidRPr="00241ADA">
                <w:rPr>
                  <w:b/>
                  <w:bCs/>
                </w:rPr>
                <w:t>buộc</w:t>
              </w:r>
            </w:ins>
            <w:proofErr w:type="spellEnd"/>
          </w:p>
        </w:tc>
        <w:tc>
          <w:tcPr>
            <w:tcW w:w="992" w:type="dxa"/>
            <w:vAlign w:val="center"/>
            <w:tcPrChange w:id="2150" w:author="Trung Nguyễn" w:date="2023-04-03T19:17:00Z">
              <w:tcPr>
                <w:tcW w:w="10632" w:type="nil"/>
              </w:tcPr>
            </w:tcPrChange>
          </w:tcPr>
          <w:p w14:paraId="15B80F7F" w14:textId="650591F7" w:rsidR="008D51BB" w:rsidRDefault="008D51BB" w:rsidP="008D51BB">
            <w:pPr>
              <w:jc w:val="center"/>
              <w:rPr>
                <w:ins w:id="2151" w:author="Trung Nguyễn" w:date="2023-04-03T15:32:00Z"/>
              </w:rPr>
            </w:pPr>
            <w:proofErr w:type="spellStart"/>
            <w:ins w:id="2152" w:author="Trung Nguyễn" w:date="2023-04-03T15:33:00Z">
              <w:r w:rsidRPr="00241ADA">
                <w:rPr>
                  <w:b/>
                  <w:bCs/>
                </w:rPr>
                <w:t>Độ</w:t>
              </w:r>
              <w:proofErr w:type="spellEnd"/>
              <w:r w:rsidRPr="00241ADA">
                <w:rPr>
                  <w:b/>
                  <w:bCs/>
                </w:rPr>
                <w:t xml:space="preserve"> </w:t>
              </w:r>
              <w:proofErr w:type="spellStart"/>
              <w:r w:rsidRPr="00241ADA">
                <w:rPr>
                  <w:b/>
                  <w:bCs/>
                </w:rPr>
                <w:t>dài</w:t>
              </w:r>
            </w:ins>
            <w:proofErr w:type="spellEnd"/>
          </w:p>
        </w:tc>
      </w:tr>
      <w:tr w:rsidR="008D51BB" w14:paraId="2E408948" w14:textId="77777777" w:rsidTr="00A1699A">
        <w:trPr>
          <w:trHeight w:val="556"/>
          <w:ins w:id="2153" w:author="Trung Nguyễn" w:date="2023-04-03T15:32:00Z"/>
          <w:trPrChange w:id="2154" w:author="Trung Nguyễn" w:date="2023-04-03T19:17:00Z">
            <w:trPr>
              <w:gridBefore w:val="2"/>
            </w:trPr>
          </w:trPrChange>
        </w:trPr>
        <w:tc>
          <w:tcPr>
            <w:tcW w:w="710" w:type="dxa"/>
            <w:vAlign w:val="center"/>
            <w:tcPrChange w:id="2155" w:author="Trung Nguyễn" w:date="2023-04-03T19:17:00Z">
              <w:tcPr>
                <w:tcW w:w="10632" w:type="nil"/>
              </w:tcPr>
            </w:tcPrChange>
          </w:tcPr>
          <w:p w14:paraId="4FE3ED99" w14:textId="0932C6AF" w:rsidR="008D51BB" w:rsidRDefault="00DA06FB" w:rsidP="008D51BB">
            <w:pPr>
              <w:jc w:val="center"/>
              <w:rPr>
                <w:ins w:id="2156" w:author="Trung Nguyễn" w:date="2023-04-03T15:32:00Z"/>
              </w:rPr>
            </w:pPr>
            <w:ins w:id="2157" w:author="Trung Nguyễn" w:date="2023-04-03T19:18:00Z">
              <w:r>
                <w:t>1</w:t>
              </w:r>
            </w:ins>
          </w:p>
        </w:tc>
        <w:tc>
          <w:tcPr>
            <w:tcW w:w="2693" w:type="dxa"/>
            <w:vAlign w:val="center"/>
            <w:tcPrChange w:id="2158" w:author="Trung Nguyễn" w:date="2023-04-03T19:17:00Z">
              <w:tcPr>
                <w:tcW w:w="10632" w:type="nil"/>
                <w:gridSpan w:val="2"/>
              </w:tcPr>
            </w:tcPrChange>
          </w:tcPr>
          <w:p w14:paraId="761EF326" w14:textId="41D96729" w:rsidR="008D51BB" w:rsidRPr="00791DCD" w:rsidRDefault="00DA06FB" w:rsidP="008D51BB">
            <w:pPr>
              <w:jc w:val="center"/>
              <w:rPr>
                <w:ins w:id="2159" w:author="Trung Nguyễn" w:date="2023-04-03T15:32:00Z"/>
                <w:u w:val="single"/>
                <w:rPrChange w:id="2160" w:author="Trung Nguyễn" w:date="2023-04-03T19:23:00Z">
                  <w:rPr>
                    <w:ins w:id="2161" w:author="Trung Nguyễn" w:date="2023-04-03T15:32:00Z"/>
                  </w:rPr>
                </w:rPrChange>
              </w:rPr>
            </w:pPr>
            <w:ins w:id="2162" w:author="Trung Nguyễn" w:date="2023-04-03T19:18:00Z">
              <w:r w:rsidRPr="00791DCD">
                <w:rPr>
                  <w:u w:val="single"/>
                  <w:rPrChange w:id="2163" w:author="Trung Nguyễn" w:date="2023-04-03T19:23:00Z">
                    <w:rPr/>
                  </w:rPrChange>
                </w:rPr>
                <w:t>ID</w:t>
              </w:r>
            </w:ins>
          </w:p>
        </w:tc>
        <w:tc>
          <w:tcPr>
            <w:tcW w:w="2268" w:type="dxa"/>
            <w:vAlign w:val="center"/>
            <w:tcPrChange w:id="2164" w:author="Trung Nguyễn" w:date="2023-04-03T19:17:00Z">
              <w:tcPr>
                <w:tcW w:w="10632" w:type="nil"/>
                <w:gridSpan w:val="2"/>
              </w:tcPr>
            </w:tcPrChange>
          </w:tcPr>
          <w:p w14:paraId="1C630094" w14:textId="77FAB07C" w:rsidR="008D51BB" w:rsidRDefault="00DA06FB" w:rsidP="008D51BB">
            <w:pPr>
              <w:jc w:val="center"/>
              <w:rPr>
                <w:ins w:id="2165" w:author="Trung Nguyễn" w:date="2023-04-03T15:32:00Z"/>
              </w:rPr>
            </w:pPr>
            <w:proofErr w:type="spellStart"/>
            <w:ins w:id="2166" w:author="Trung Nguyễn" w:date="2023-04-03T19:19:00Z">
              <w:r>
                <w:t>Tên</w:t>
              </w:r>
              <w:proofErr w:type="spellEnd"/>
              <w:r>
                <w:t xml:space="preserve"> </w:t>
              </w:r>
              <w:proofErr w:type="spellStart"/>
              <w:r>
                <w:t>đăng</w:t>
              </w:r>
              <w:proofErr w:type="spellEnd"/>
              <w:r>
                <w:t xml:space="preserve"> </w:t>
              </w:r>
              <w:proofErr w:type="spellStart"/>
              <w:r>
                <w:t>nhập</w:t>
              </w:r>
            </w:ins>
            <w:proofErr w:type="spellEnd"/>
          </w:p>
        </w:tc>
        <w:tc>
          <w:tcPr>
            <w:tcW w:w="1843" w:type="dxa"/>
            <w:vAlign w:val="center"/>
            <w:tcPrChange w:id="2167" w:author="Trung Nguyễn" w:date="2023-04-03T19:17:00Z">
              <w:tcPr>
                <w:tcW w:w="10632" w:type="nil"/>
                <w:gridSpan w:val="2"/>
              </w:tcPr>
            </w:tcPrChange>
          </w:tcPr>
          <w:p w14:paraId="1D19E657" w14:textId="119FB5A9" w:rsidR="008D51BB" w:rsidRDefault="00D00482" w:rsidP="008D51BB">
            <w:pPr>
              <w:jc w:val="center"/>
              <w:rPr>
                <w:ins w:id="2168" w:author="Trung Nguyễn" w:date="2023-04-03T15:32:00Z"/>
              </w:rPr>
            </w:pPr>
            <w:ins w:id="2169" w:author="Trung Nguyễn" w:date="2023-04-03T20:05:00Z">
              <w:r>
                <w:t>Int</w:t>
              </w:r>
            </w:ins>
          </w:p>
        </w:tc>
        <w:tc>
          <w:tcPr>
            <w:tcW w:w="1701" w:type="dxa"/>
            <w:vAlign w:val="center"/>
            <w:tcPrChange w:id="2170" w:author="Trung Nguyễn" w:date="2023-04-03T19:17:00Z">
              <w:tcPr>
                <w:tcW w:w="10632" w:type="nil"/>
                <w:gridSpan w:val="3"/>
              </w:tcPr>
            </w:tcPrChange>
          </w:tcPr>
          <w:p w14:paraId="05A65068" w14:textId="717CC1F9" w:rsidR="008D51BB" w:rsidRDefault="00DA06FB" w:rsidP="008D51BB">
            <w:pPr>
              <w:jc w:val="center"/>
              <w:rPr>
                <w:ins w:id="2171" w:author="Trung Nguyễn" w:date="2023-04-03T15:32:00Z"/>
              </w:rPr>
            </w:pPr>
            <w:proofErr w:type="spellStart"/>
            <w:ins w:id="2172" w:author="Trung Nguyễn" w:date="2023-04-03T19:19:00Z">
              <w:r>
                <w:t>Khóa</w:t>
              </w:r>
              <w:proofErr w:type="spellEnd"/>
              <w:r>
                <w:t xml:space="preserve"> </w:t>
              </w:r>
              <w:proofErr w:type="spellStart"/>
              <w:r>
                <w:t>chính</w:t>
              </w:r>
            </w:ins>
            <w:proofErr w:type="spellEnd"/>
          </w:p>
        </w:tc>
        <w:tc>
          <w:tcPr>
            <w:tcW w:w="992" w:type="dxa"/>
            <w:vAlign w:val="center"/>
            <w:tcPrChange w:id="2173" w:author="Trung Nguyễn" w:date="2023-04-03T19:17:00Z">
              <w:tcPr>
                <w:tcW w:w="10632" w:type="nil"/>
              </w:tcPr>
            </w:tcPrChange>
          </w:tcPr>
          <w:p w14:paraId="58674D1E" w14:textId="5422FE8D" w:rsidR="008D51BB" w:rsidRDefault="008D51BB" w:rsidP="008D51BB">
            <w:pPr>
              <w:jc w:val="center"/>
              <w:rPr>
                <w:ins w:id="2174" w:author="Trung Nguyễn" w:date="2023-04-03T15:32:00Z"/>
              </w:rPr>
            </w:pPr>
          </w:p>
        </w:tc>
      </w:tr>
      <w:tr w:rsidR="00DA06FB" w14:paraId="369F1FB8" w14:textId="77777777" w:rsidTr="00A1699A">
        <w:trPr>
          <w:trHeight w:val="556"/>
          <w:ins w:id="2175" w:author="Trung Nguyễn" w:date="2023-04-03T19:19:00Z"/>
        </w:trPr>
        <w:tc>
          <w:tcPr>
            <w:tcW w:w="710" w:type="dxa"/>
            <w:vAlign w:val="center"/>
          </w:tcPr>
          <w:p w14:paraId="326A0A0F" w14:textId="67398ED6" w:rsidR="00DA06FB" w:rsidRDefault="00DA06FB" w:rsidP="008D51BB">
            <w:pPr>
              <w:jc w:val="center"/>
              <w:rPr>
                <w:ins w:id="2176" w:author="Trung Nguyễn" w:date="2023-04-03T19:19:00Z"/>
              </w:rPr>
            </w:pPr>
            <w:ins w:id="2177" w:author="Trung Nguyễn" w:date="2023-04-03T19:19:00Z">
              <w:r>
                <w:t>2</w:t>
              </w:r>
            </w:ins>
          </w:p>
        </w:tc>
        <w:tc>
          <w:tcPr>
            <w:tcW w:w="2693" w:type="dxa"/>
            <w:vAlign w:val="center"/>
          </w:tcPr>
          <w:p w14:paraId="2910B8E4" w14:textId="52272342" w:rsidR="00DA06FB" w:rsidRDefault="00DA06FB" w:rsidP="008D51BB">
            <w:pPr>
              <w:jc w:val="center"/>
              <w:rPr>
                <w:ins w:id="2178" w:author="Trung Nguyễn" w:date="2023-04-03T19:19:00Z"/>
              </w:rPr>
            </w:pPr>
            <w:proofErr w:type="spellStart"/>
            <w:ins w:id="2179" w:author="Trung Nguyễn" w:date="2023-04-03T19:19:00Z">
              <w:r>
                <w:t>FullName</w:t>
              </w:r>
              <w:proofErr w:type="spellEnd"/>
            </w:ins>
          </w:p>
        </w:tc>
        <w:tc>
          <w:tcPr>
            <w:tcW w:w="2268" w:type="dxa"/>
            <w:vAlign w:val="center"/>
          </w:tcPr>
          <w:p w14:paraId="0191DBB2" w14:textId="02B27E7F" w:rsidR="00DA06FB" w:rsidRDefault="00DA06FB" w:rsidP="008D51BB">
            <w:pPr>
              <w:jc w:val="center"/>
              <w:rPr>
                <w:ins w:id="2180" w:author="Trung Nguyễn" w:date="2023-04-03T19:19:00Z"/>
              </w:rPr>
            </w:pPr>
            <w:proofErr w:type="spellStart"/>
            <w:ins w:id="2181" w:author="Trung Nguyễn" w:date="2023-04-03T19:19:00Z">
              <w:r>
                <w:t>Họ</w:t>
              </w:r>
              <w:proofErr w:type="spellEnd"/>
              <w:r>
                <w:t xml:space="preserve"> </w:t>
              </w:r>
              <w:proofErr w:type="spellStart"/>
              <w:r>
                <w:t>tên</w:t>
              </w:r>
              <w:proofErr w:type="spellEnd"/>
              <w:r>
                <w:t xml:space="preserve"> </w:t>
              </w:r>
              <w:proofErr w:type="spellStart"/>
              <w:r>
                <w:t>nhân</w:t>
              </w:r>
              <w:proofErr w:type="spellEnd"/>
              <w:r>
                <w:t xml:space="preserve"> </w:t>
              </w:r>
              <w:proofErr w:type="spellStart"/>
              <w:r>
                <w:t>viên</w:t>
              </w:r>
              <w:proofErr w:type="spellEnd"/>
            </w:ins>
          </w:p>
        </w:tc>
        <w:tc>
          <w:tcPr>
            <w:tcW w:w="1843" w:type="dxa"/>
            <w:vAlign w:val="center"/>
          </w:tcPr>
          <w:p w14:paraId="53A5FF79" w14:textId="6DFBAD87" w:rsidR="00DA06FB" w:rsidRDefault="00DA06FB" w:rsidP="008D51BB">
            <w:pPr>
              <w:jc w:val="center"/>
              <w:rPr>
                <w:ins w:id="2182" w:author="Trung Nguyễn" w:date="2023-04-03T19:19:00Z"/>
              </w:rPr>
            </w:pPr>
            <w:proofErr w:type="spellStart"/>
            <w:ins w:id="2183" w:author="Trung Nguyễn" w:date="2023-04-03T19:19:00Z">
              <w:r>
                <w:t>Nvarchar</w:t>
              </w:r>
              <w:proofErr w:type="spellEnd"/>
            </w:ins>
          </w:p>
        </w:tc>
        <w:tc>
          <w:tcPr>
            <w:tcW w:w="1701" w:type="dxa"/>
            <w:vAlign w:val="center"/>
          </w:tcPr>
          <w:p w14:paraId="2246AD8F" w14:textId="3E51A257" w:rsidR="00DA06FB" w:rsidRDefault="00DA06FB" w:rsidP="008D51BB">
            <w:pPr>
              <w:jc w:val="center"/>
              <w:rPr>
                <w:ins w:id="2184" w:author="Trung Nguyễn" w:date="2023-04-03T19:19:00Z"/>
              </w:rPr>
            </w:pPr>
            <w:ins w:id="2185" w:author="Trung Nguyễn" w:date="2023-04-03T19:19:00Z">
              <w:r>
                <w:t>Not null</w:t>
              </w:r>
            </w:ins>
          </w:p>
        </w:tc>
        <w:tc>
          <w:tcPr>
            <w:tcW w:w="992" w:type="dxa"/>
            <w:vAlign w:val="center"/>
          </w:tcPr>
          <w:p w14:paraId="0C7D1BC6" w14:textId="26DE1898" w:rsidR="00DA06FB" w:rsidRDefault="00D00482" w:rsidP="008D51BB">
            <w:pPr>
              <w:jc w:val="center"/>
              <w:rPr>
                <w:ins w:id="2186" w:author="Trung Nguyễn" w:date="2023-04-03T19:19:00Z"/>
              </w:rPr>
            </w:pPr>
            <w:ins w:id="2187" w:author="Trung Nguyễn" w:date="2023-04-03T20:05:00Z">
              <w:r>
                <w:t>50</w:t>
              </w:r>
            </w:ins>
          </w:p>
        </w:tc>
      </w:tr>
      <w:tr w:rsidR="00DA06FB" w14:paraId="096030A5" w14:textId="77777777" w:rsidTr="00A1699A">
        <w:trPr>
          <w:trHeight w:val="556"/>
          <w:ins w:id="2188" w:author="Trung Nguyễn" w:date="2023-04-03T19:19:00Z"/>
        </w:trPr>
        <w:tc>
          <w:tcPr>
            <w:tcW w:w="710" w:type="dxa"/>
            <w:vAlign w:val="center"/>
          </w:tcPr>
          <w:p w14:paraId="5F1986F6" w14:textId="1B7EA6BA" w:rsidR="00DA06FB" w:rsidRDefault="00DA06FB" w:rsidP="008D51BB">
            <w:pPr>
              <w:jc w:val="center"/>
              <w:rPr>
                <w:ins w:id="2189" w:author="Trung Nguyễn" w:date="2023-04-03T19:19:00Z"/>
              </w:rPr>
            </w:pPr>
            <w:ins w:id="2190" w:author="Trung Nguyễn" w:date="2023-04-03T19:19:00Z">
              <w:r>
                <w:t>3</w:t>
              </w:r>
            </w:ins>
          </w:p>
        </w:tc>
        <w:tc>
          <w:tcPr>
            <w:tcW w:w="2693" w:type="dxa"/>
            <w:vAlign w:val="center"/>
          </w:tcPr>
          <w:p w14:paraId="715B868C" w14:textId="14811122" w:rsidR="00DA06FB" w:rsidRDefault="00DA06FB" w:rsidP="008D51BB">
            <w:pPr>
              <w:jc w:val="center"/>
              <w:rPr>
                <w:ins w:id="2191" w:author="Trung Nguyễn" w:date="2023-04-03T19:19:00Z"/>
              </w:rPr>
            </w:pPr>
            <w:proofErr w:type="spellStart"/>
            <w:ins w:id="2192" w:author="Trung Nguyễn" w:date="2023-04-03T19:19:00Z">
              <w:r>
                <w:t>PassWord</w:t>
              </w:r>
              <w:proofErr w:type="spellEnd"/>
            </w:ins>
          </w:p>
        </w:tc>
        <w:tc>
          <w:tcPr>
            <w:tcW w:w="2268" w:type="dxa"/>
            <w:vAlign w:val="center"/>
          </w:tcPr>
          <w:p w14:paraId="5F459A60" w14:textId="0F6056C4" w:rsidR="00DA06FB" w:rsidRDefault="00DA06FB" w:rsidP="008D51BB">
            <w:pPr>
              <w:jc w:val="center"/>
              <w:rPr>
                <w:ins w:id="2193" w:author="Trung Nguyễn" w:date="2023-04-03T19:19:00Z"/>
              </w:rPr>
            </w:pPr>
            <w:proofErr w:type="spellStart"/>
            <w:ins w:id="2194" w:author="Trung Nguyễn" w:date="2023-04-03T19:19:00Z">
              <w:r>
                <w:t>Mật</w:t>
              </w:r>
              <w:proofErr w:type="spellEnd"/>
              <w:r>
                <w:t xml:space="preserve"> </w:t>
              </w:r>
              <w:proofErr w:type="spellStart"/>
              <w:r>
                <w:t>khẩu</w:t>
              </w:r>
              <w:proofErr w:type="spellEnd"/>
            </w:ins>
          </w:p>
        </w:tc>
        <w:tc>
          <w:tcPr>
            <w:tcW w:w="1843" w:type="dxa"/>
            <w:vAlign w:val="center"/>
          </w:tcPr>
          <w:p w14:paraId="0C4035E9" w14:textId="07CDD20E" w:rsidR="00DA06FB" w:rsidRDefault="00DA06FB" w:rsidP="008D51BB">
            <w:pPr>
              <w:jc w:val="center"/>
              <w:rPr>
                <w:ins w:id="2195" w:author="Trung Nguyễn" w:date="2023-04-03T19:19:00Z"/>
              </w:rPr>
            </w:pPr>
            <w:ins w:id="2196" w:author="Trung Nguyễn" w:date="2023-04-03T19:19:00Z">
              <w:r>
                <w:t>Varchar</w:t>
              </w:r>
            </w:ins>
          </w:p>
        </w:tc>
        <w:tc>
          <w:tcPr>
            <w:tcW w:w="1701" w:type="dxa"/>
            <w:vAlign w:val="center"/>
          </w:tcPr>
          <w:p w14:paraId="1660E7BD" w14:textId="75CB58A0" w:rsidR="00DA06FB" w:rsidRDefault="00DA06FB" w:rsidP="008D51BB">
            <w:pPr>
              <w:jc w:val="center"/>
              <w:rPr>
                <w:ins w:id="2197" w:author="Trung Nguyễn" w:date="2023-04-03T19:19:00Z"/>
              </w:rPr>
            </w:pPr>
            <w:ins w:id="2198" w:author="Trung Nguyễn" w:date="2023-04-03T19:19:00Z">
              <w:r>
                <w:t>Not null</w:t>
              </w:r>
            </w:ins>
          </w:p>
        </w:tc>
        <w:tc>
          <w:tcPr>
            <w:tcW w:w="992" w:type="dxa"/>
            <w:vAlign w:val="center"/>
          </w:tcPr>
          <w:p w14:paraId="1EA70B10" w14:textId="122285BF" w:rsidR="00DA06FB" w:rsidRDefault="00D00482" w:rsidP="008D51BB">
            <w:pPr>
              <w:jc w:val="center"/>
              <w:rPr>
                <w:ins w:id="2199" w:author="Trung Nguyễn" w:date="2023-04-03T19:19:00Z"/>
              </w:rPr>
            </w:pPr>
            <w:ins w:id="2200" w:author="Trung Nguyễn" w:date="2023-04-03T20:05:00Z">
              <w:r>
                <w:t>200</w:t>
              </w:r>
            </w:ins>
          </w:p>
        </w:tc>
      </w:tr>
      <w:tr w:rsidR="00DA06FB" w14:paraId="077E22EA" w14:textId="77777777" w:rsidTr="00A1699A">
        <w:trPr>
          <w:trHeight w:val="556"/>
          <w:ins w:id="2201" w:author="Trung Nguyễn" w:date="2023-04-03T19:20:00Z"/>
        </w:trPr>
        <w:tc>
          <w:tcPr>
            <w:tcW w:w="710" w:type="dxa"/>
            <w:vAlign w:val="center"/>
          </w:tcPr>
          <w:p w14:paraId="5B1A8B7D" w14:textId="045F2F99" w:rsidR="00DA06FB" w:rsidRDefault="00DA06FB" w:rsidP="008D51BB">
            <w:pPr>
              <w:jc w:val="center"/>
              <w:rPr>
                <w:ins w:id="2202" w:author="Trung Nguyễn" w:date="2023-04-03T19:20:00Z"/>
              </w:rPr>
            </w:pPr>
            <w:ins w:id="2203" w:author="Trung Nguyễn" w:date="2023-04-03T19:20:00Z">
              <w:r>
                <w:t>4</w:t>
              </w:r>
            </w:ins>
          </w:p>
        </w:tc>
        <w:tc>
          <w:tcPr>
            <w:tcW w:w="2693" w:type="dxa"/>
            <w:vAlign w:val="center"/>
          </w:tcPr>
          <w:p w14:paraId="24663213" w14:textId="23B7842A" w:rsidR="00DA06FB" w:rsidRDefault="00DA06FB" w:rsidP="008D51BB">
            <w:pPr>
              <w:jc w:val="center"/>
              <w:rPr>
                <w:ins w:id="2204" w:author="Trung Nguyễn" w:date="2023-04-03T19:20:00Z"/>
              </w:rPr>
            </w:pPr>
            <w:ins w:id="2205" w:author="Trung Nguyễn" w:date="2023-04-03T19:20:00Z">
              <w:r>
                <w:t>Email</w:t>
              </w:r>
            </w:ins>
          </w:p>
        </w:tc>
        <w:tc>
          <w:tcPr>
            <w:tcW w:w="2268" w:type="dxa"/>
            <w:vAlign w:val="center"/>
          </w:tcPr>
          <w:p w14:paraId="7F9BB972" w14:textId="55655F55" w:rsidR="00DA06FB" w:rsidRDefault="00DA06FB" w:rsidP="008D51BB">
            <w:pPr>
              <w:jc w:val="center"/>
              <w:rPr>
                <w:ins w:id="2206" w:author="Trung Nguyễn" w:date="2023-04-03T19:20:00Z"/>
              </w:rPr>
            </w:pPr>
            <w:ins w:id="2207" w:author="Trung Nguyễn" w:date="2023-04-03T19:20:00Z">
              <w:r>
                <w:t>Email</w:t>
              </w:r>
            </w:ins>
          </w:p>
        </w:tc>
        <w:tc>
          <w:tcPr>
            <w:tcW w:w="1843" w:type="dxa"/>
            <w:vAlign w:val="center"/>
          </w:tcPr>
          <w:p w14:paraId="1426539C" w14:textId="1DCC1246" w:rsidR="00DA06FB" w:rsidRDefault="00DA06FB" w:rsidP="008D51BB">
            <w:pPr>
              <w:jc w:val="center"/>
              <w:rPr>
                <w:ins w:id="2208" w:author="Trung Nguyễn" w:date="2023-04-03T19:20:00Z"/>
              </w:rPr>
            </w:pPr>
            <w:ins w:id="2209" w:author="Trung Nguyễn" w:date="2023-04-03T19:20:00Z">
              <w:r>
                <w:t>Varchar</w:t>
              </w:r>
            </w:ins>
          </w:p>
        </w:tc>
        <w:tc>
          <w:tcPr>
            <w:tcW w:w="1701" w:type="dxa"/>
            <w:vAlign w:val="center"/>
          </w:tcPr>
          <w:p w14:paraId="1D6251A1" w14:textId="37958751" w:rsidR="00DA06FB" w:rsidRDefault="00DA06FB" w:rsidP="008D51BB">
            <w:pPr>
              <w:jc w:val="center"/>
              <w:rPr>
                <w:ins w:id="2210" w:author="Trung Nguyễn" w:date="2023-04-03T19:20:00Z"/>
              </w:rPr>
            </w:pPr>
            <w:ins w:id="2211" w:author="Trung Nguyễn" w:date="2023-04-03T19:20:00Z">
              <w:r>
                <w:t>Not null</w:t>
              </w:r>
            </w:ins>
          </w:p>
        </w:tc>
        <w:tc>
          <w:tcPr>
            <w:tcW w:w="992" w:type="dxa"/>
            <w:vAlign w:val="center"/>
          </w:tcPr>
          <w:p w14:paraId="5FE24BAD" w14:textId="59DF1278" w:rsidR="00DA06FB" w:rsidRDefault="00DA06FB" w:rsidP="008D51BB">
            <w:pPr>
              <w:jc w:val="center"/>
              <w:rPr>
                <w:ins w:id="2212" w:author="Trung Nguyễn" w:date="2023-04-03T19:20:00Z"/>
              </w:rPr>
            </w:pPr>
            <w:ins w:id="2213" w:author="Trung Nguyễn" w:date="2023-04-03T19:20:00Z">
              <w:r>
                <w:t>50</w:t>
              </w:r>
            </w:ins>
          </w:p>
        </w:tc>
      </w:tr>
      <w:tr w:rsidR="00DA06FB" w14:paraId="2529845C" w14:textId="77777777" w:rsidTr="00A1699A">
        <w:trPr>
          <w:trHeight w:val="556"/>
          <w:ins w:id="2214" w:author="Trung Nguyễn" w:date="2023-04-03T19:20:00Z"/>
        </w:trPr>
        <w:tc>
          <w:tcPr>
            <w:tcW w:w="710" w:type="dxa"/>
            <w:vAlign w:val="center"/>
          </w:tcPr>
          <w:p w14:paraId="0AFCC4F7" w14:textId="341A4E1D" w:rsidR="00DA06FB" w:rsidRDefault="00DA06FB" w:rsidP="008D51BB">
            <w:pPr>
              <w:jc w:val="center"/>
              <w:rPr>
                <w:ins w:id="2215" w:author="Trung Nguyễn" w:date="2023-04-03T19:20:00Z"/>
              </w:rPr>
            </w:pPr>
            <w:ins w:id="2216" w:author="Trung Nguyễn" w:date="2023-04-03T19:20:00Z">
              <w:r>
                <w:t>5</w:t>
              </w:r>
            </w:ins>
          </w:p>
        </w:tc>
        <w:tc>
          <w:tcPr>
            <w:tcW w:w="2693" w:type="dxa"/>
            <w:vAlign w:val="center"/>
          </w:tcPr>
          <w:p w14:paraId="1E1CE092" w14:textId="2155BCCF" w:rsidR="00DA06FB" w:rsidRDefault="00DA06FB" w:rsidP="008D51BB">
            <w:pPr>
              <w:jc w:val="center"/>
              <w:rPr>
                <w:ins w:id="2217" w:author="Trung Nguyễn" w:date="2023-04-03T19:20:00Z"/>
              </w:rPr>
            </w:pPr>
            <w:proofErr w:type="spellStart"/>
            <w:ins w:id="2218" w:author="Trung Nguyễn" w:date="2023-04-03T19:20:00Z">
              <w:r>
                <w:t>PhoneNumber</w:t>
              </w:r>
              <w:proofErr w:type="spellEnd"/>
            </w:ins>
          </w:p>
        </w:tc>
        <w:tc>
          <w:tcPr>
            <w:tcW w:w="2268" w:type="dxa"/>
            <w:vAlign w:val="center"/>
          </w:tcPr>
          <w:p w14:paraId="54DFF44A" w14:textId="35216B9D" w:rsidR="00DA06FB" w:rsidRDefault="00DA06FB" w:rsidP="008D51BB">
            <w:pPr>
              <w:jc w:val="center"/>
              <w:rPr>
                <w:ins w:id="2219" w:author="Trung Nguyễn" w:date="2023-04-03T19:20:00Z"/>
              </w:rPr>
            </w:pPr>
            <w:proofErr w:type="spellStart"/>
            <w:ins w:id="2220" w:author="Trung Nguyễn" w:date="2023-04-03T19:20:00Z">
              <w:r>
                <w:t>Số</w:t>
              </w:r>
              <w:proofErr w:type="spellEnd"/>
              <w:r>
                <w:t xml:space="preserve"> </w:t>
              </w:r>
              <w:proofErr w:type="spellStart"/>
              <w:r>
                <w:t>điện</w:t>
              </w:r>
              <w:proofErr w:type="spellEnd"/>
              <w:r>
                <w:t xml:space="preserve"> </w:t>
              </w:r>
              <w:proofErr w:type="spellStart"/>
              <w:r>
                <w:t>thoại</w:t>
              </w:r>
              <w:proofErr w:type="spellEnd"/>
            </w:ins>
          </w:p>
        </w:tc>
        <w:tc>
          <w:tcPr>
            <w:tcW w:w="1843" w:type="dxa"/>
            <w:vAlign w:val="center"/>
          </w:tcPr>
          <w:p w14:paraId="2EAB9E04" w14:textId="1FC24E83" w:rsidR="00DA06FB" w:rsidRDefault="00DA06FB" w:rsidP="008D51BB">
            <w:pPr>
              <w:jc w:val="center"/>
              <w:rPr>
                <w:ins w:id="2221" w:author="Trung Nguyễn" w:date="2023-04-03T19:20:00Z"/>
              </w:rPr>
            </w:pPr>
            <w:ins w:id="2222" w:author="Trung Nguyễn" w:date="2023-04-03T19:20:00Z">
              <w:r>
                <w:t>Varchar</w:t>
              </w:r>
            </w:ins>
          </w:p>
        </w:tc>
        <w:tc>
          <w:tcPr>
            <w:tcW w:w="1701" w:type="dxa"/>
            <w:vAlign w:val="center"/>
          </w:tcPr>
          <w:p w14:paraId="08D9BED9" w14:textId="08D531A3" w:rsidR="00DA06FB" w:rsidRDefault="00DA06FB" w:rsidP="008D51BB">
            <w:pPr>
              <w:jc w:val="center"/>
              <w:rPr>
                <w:ins w:id="2223" w:author="Trung Nguyễn" w:date="2023-04-03T19:20:00Z"/>
              </w:rPr>
            </w:pPr>
            <w:ins w:id="2224" w:author="Trung Nguyễn" w:date="2023-04-03T19:20:00Z">
              <w:r>
                <w:t>Not null</w:t>
              </w:r>
            </w:ins>
          </w:p>
        </w:tc>
        <w:tc>
          <w:tcPr>
            <w:tcW w:w="992" w:type="dxa"/>
            <w:vAlign w:val="center"/>
          </w:tcPr>
          <w:p w14:paraId="247B3192" w14:textId="1088C92D" w:rsidR="00DA06FB" w:rsidRDefault="00DA06FB" w:rsidP="008D51BB">
            <w:pPr>
              <w:jc w:val="center"/>
              <w:rPr>
                <w:ins w:id="2225" w:author="Trung Nguyễn" w:date="2023-04-03T19:20:00Z"/>
              </w:rPr>
            </w:pPr>
            <w:ins w:id="2226" w:author="Trung Nguyễn" w:date="2023-04-03T19:20:00Z">
              <w:r>
                <w:t>20</w:t>
              </w:r>
            </w:ins>
          </w:p>
        </w:tc>
      </w:tr>
      <w:tr w:rsidR="00DA06FB" w14:paraId="73533F44" w14:textId="77777777" w:rsidTr="00A1699A">
        <w:trPr>
          <w:trHeight w:val="556"/>
          <w:ins w:id="2227" w:author="Trung Nguyễn" w:date="2023-04-03T19:20:00Z"/>
        </w:trPr>
        <w:tc>
          <w:tcPr>
            <w:tcW w:w="710" w:type="dxa"/>
            <w:vAlign w:val="center"/>
          </w:tcPr>
          <w:p w14:paraId="17B30548" w14:textId="1DD044DA" w:rsidR="00DA06FB" w:rsidRDefault="00DA06FB" w:rsidP="008D51BB">
            <w:pPr>
              <w:jc w:val="center"/>
              <w:rPr>
                <w:ins w:id="2228" w:author="Trung Nguyễn" w:date="2023-04-03T19:20:00Z"/>
              </w:rPr>
            </w:pPr>
            <w:ins w:id="2229" w:author="Trung Nguyễn" w:date="2023-04-03T19:20:00Z">
              <w:r>
                <w:t>6</w:t>
              </w:r>
            </w:ins>
          </w:p>
        </w:tc>
        <w:tc>
          <w:tcPr>
            <w:tcW w:w="2693" w:type="dxa"/>
            <w:vAlign w:val="center"/>
          </w:tcPr>
          <w:p w14:paraId="49DE6675" w14:textId="5C3B72D4" w:rsidR="00DA06FB" w:rsidRDefault="00DA06FB" w:rsidP="008D51BB">
            <w:pPr>
              <w:jc w:val="center"/>
              <w:rPr>
                <w:ins w:id="2230" w:author="Trung Nguyễn" w:date="2023-04-03T19:20:00Z"/>
              </w:rPr>
            </w:pPr>
            <w:ins w:id="2231" w:author="Trung Nguyễn" w:date="2023-04-03T19:21:00Z">
              <w:r>
                <w:t>Address</w:t>
              </w:r>
            </w:ins>
          </w:p>
        </w:tc>
        <w:tc>
          <w:tcPr>
            <w:tcW w:w="2268" w:type="dxa"/>
            <w:vAlign w:val="center"/>
          </w:tcPr>
          <w:p w14:paraId="740D8565" w14:textId="412A5800" w:rsidR="00DA06FB" w:rsidRDefault="00DA06FB" w:rsidP="008D51BB">
            <w:pPr>
              <w:jc w:val="center"/>
              <w:rPr>
                <w:ins w:id="2232" w:author="Trung Nguyễn" w:date="2023-04-03T19:20:00Z"/>
              </w:rPr>
            </w:pPr>
            <w:proofErr w:type="spellStart"/>
            <w:ins w:id="2233" w:author="Trung Nguyễn" w:date="2023-04-03T19:21:00Z">
              <w:r>
                <w:t>Địa</w:t>
              </w:r>
              <w:proofErr w:type="spellEnd"/>
              <w:r>
                <w:t xml:space="preserve"> </w:t>
              </w:r>
              <w:proofErr w:type="spellStart"/>
              <w:r>
                <w:t>chỉ</w:t>
              </w:r>
            </w:ins>
            <w:proofErr w:type="spellEnd"/>
          </w:p>
        </w:tc>
        <w:tc>
          <w:tcPr>
            <w:tcW w:w="1843" w:type="dxa"/>
            <w:vAlign w:val="center"/>
          </w:tcPr>
          <w:p w14:paraId="45C36D4D" w14:textId="4653E86F" w:rsidR="00DA06FB" w:rsidRDefault="00DA06FB" w:rsidP="008D51BB">
            <w:pPr>
              <w:jc w:val="center"/>
              <w:rPr>
                <w:ins w:id="2234" w:author="Trung Nguyễn" w:date="2023-04-03T19:20:00Z"/>
              </w:rPr>
            </w:pPr>
            <w:proofErr w:type="spellStart"/>
            <w:ins w:id="2235" w:author="Trung Nguyễn" w:date="2023-04-03T19:21:00Z">
              <w:r>
                <w:t>Nvarchar</w:t>
              </w:r>
            </w:ins>
            <w:proofErr w:type="spellEnd"/>
          </w:p>
        </w:tc>
        <w:tc>
          <w:tcPr>
            <w:tcW w:w="1701" w:type="dxa"/>
            <w:vAlign w:val="center"/>
          </w:tcPr>
          <w:p w14:paraId="7544F551" w14:textId="5D645574" w:rsidR="00DA06FB" w:rsidRDefault="00DA06FB" w:rsidP="008D51BB">
            <w:pPr>
              <w:jc w:val="center"/>
              <w:rPr>
                <w:ins w:id="2236" w:author="Trung Nguyễn" w:date="2023-04-03T19:20:00Z"/>
              </w:rPr>
            </w:pPr>
            <w:ins w:id="2237" w:author="Trung Nguyễn" w:date="2023-04-03T19:21:00Z">
              <w:r>
                <w:t>Not null</w:t>
              </w:r>
            </w:ins>
          </w:p>
        </w:tc>
        <w:tc>
          <w:tcPr>
            <w:tcW w:w="992" w:type="dxa"/>
            <w:vAlign w:val="center"/>
          </w:tcPr>
          <w:p w14:paraId="7184162A" w14:textId="4E200487" w:rsidR="00DA06FB" w:rsidRDefault="00DA06FB" w:rsidP="008D51BB">
            <w:pPr>
              <w:jc w:val="center"/>
              <w:rPr>
                <w:ins w:id="2238" w:author="Trung Nguyễn" w:date="2023-04-03T19:20:00Z"/>
              </w:rPr>
            </w:pPr>
            <w:ins w:id="2239" w:author="Trung Nguyễn" w:date="2023-04-03T19:21:00Z">
              <w:r>
                <w:t>200</w:t>
              </w:r>
            </w:ins>
          </w:p>
        </w:tc>
      </w:tr>
      <w:tr w:rsidR="00DA06FB" w14:paraId="40038055" w14:textId="77777777" w:rsidTr="00A1699A">
        <w:trPr>
          <w:trHeight w:val="556"/>
          <w:ins w:id="2240" w:author="Trung Nguyễn" w:date="2023-04-03T19:21:00Z"/>
        </w:trPr>
        <w:tc>
          <w:tcPr>
            <w:tcW w:w="710" w:type="dxa"/>
            <w:vAlign w:val="center"/>
          </w:tcPr>
          <w:p w14:paraId="62C77281" w14:textId="749DA819" w:rsidR="00DA06FB" w:rsidRDefault="00DA06FB" w:rsidP="008D51BB">
            <w:pPr>
              <w:jc w:val="center"/>
              <w:rPr>
                <w:ins w:id="2241" w:author="Trung Nguyễn" w:date="2023-04-03T19:21:00Z"/>
              </w:rPr>
            </w:pPr>
            <w:ins w:id="2242" w:author="Trung Nguyễn" w:date="2023-04-03T19:21:00Z">
              <w:r>
                <w:t>7</w:t>
              </w:r>
            </w:ins>
          </w:p>
        </w:tc>
        <w:tc>
          <w:tcPr>
            <w:tcW w:w="2693" w:type="dxa"/>
            <w:vAlign w:val="center"/>
          </w:tcPr>
          <w:p w14:paraId="1880A42B" w14:textId="6C369858" w:rsidR="00DA06FB" w:rsidRDefault="00DA06FB" w:rsidP="008D51BB">
            <w:pPr>
              <w:jc w:val="center"/>
              <w:rPr>
                <w:ins w:id="2243" w:author="Trung Nguyễn" w:date="2023-04-03T19:21:00Z"/>
              </w:rPr>
            </w:pPr>
            <w:proofErr w:type="spellStart"/>
            <w:ins w:id="2244" w:author="Trung Nguyễn" w:date="2023-04-03T19:21:00Z">
              <w:r>
                <w:t>RoleID</w:t>
              </w:r>
              <w:proofErr w:type="spellEnd"/>
            </w:ins>
          </w:p>
        </w:tc>
        <w:tc>
          <w:tcPr>
            <w:tcW w:w="2268" w:type="dxa"/>
            <w:vAlign w:val="center"/>
          </w:tcPr>
          <w:p w14:paraId="1A26CF47" w14:textId="6804EEA4" w:rsidR="00DA06FB" w:rsidRDefault="00DA06FB" w:rsidP="008D51BB">
            <w:pPr>
              <w:jc w:val="center"/>
              <w:rPr>
                <w:ins w:id="2245" w:author="Trung Nguyễn" w:date="2023-04-03T19:21:00Z"/>
              </w:rPr>
            </w:pPr>
            <w:proofErr w:type="spellStart"/>
            <w:ins w:id="2246" w:author="Trung Nguyễn" w:date="2023-04-03T19:21:00Z">
              <w:r>
                <w:t>Mã</w:t>
              </w:r>
              <w:proofErr w:type="spellEnd"/>
              <w:r>
                <w:t xml:space="preserve"> </w:t>
              </w:r>
              <w:proofErr w:type="spellStart"/>
              <w:r>
                <w:t>phân</w:t>
              </w:r>
              <w:proofErr w:type="spellEnd"/>
              <w:r>
                <w:t xml:space="preserve"> </w:t>
              </w:r>
              <w:proofErr w:type="spellStart"/>
              <w:r>
                <w:t>quyền</w:t>
              </w:r>
              <w:proofErr w:type="spellEnd"/>
            </w:ins>
          </w:p>
        </w:tc>
        <w:tc>
          <w:tcPr>
            <w:tcW w:w="1843" w:type="dxa"/>
            <w:vAlign w:val="center"/>
          </w:tcPr>
          <w:p w14:paraId="5DEA9F79" w14:textId="44347C31" w:rsidR="00DA06FB" w:rsidRDefault="00DA06FB" w:rsidP="008D51BB">
            <w:pPr>
              <w:jc w:val="center"/>
              <w:rPr>
                <w:ins w:id="2247" w:author="Trung Nguyễn" w:date="2023-04-03T19:21:00Z"/>
              </w:rPr>
            </w:pPr>
            <w:ins w:id="2248" w:author="Trung Nguyễn" w:date="2023-04-03T19:21:00Z">
              <w:r>
                <w:t>Int</w:t>
              </w:r>
            </w:ins>
          </w:p>
        </w:tc>
        <w:tc>
          <w:tcPr>
            <w:tcW w:w="1701" w:type="dxa"/>
            <w:vAlign w:val="center"/>
          </w:tcPr>
          <w:p w14:paraId="0CF4C624" w14:textId="6B932BAC" w:rsidR="00DA06FB" w:rsidRDefault="00DA06FB" w:rsidP="008D51BB">
            <w:pPr>
              <w:jc w:val="center"/>
              <w:rPr>
                <w:ins w:id="2249" w:author="Trung Nguyễn" w:date="2023-04-03T19:21:00Z"/>
              </w:rPr>
            </w:pPr>
            <w:proofErr w:type="spellStart"/>
            <w:ins w:id="2250" w:author="Trung Nguyễn" w:date="2023-04-03T19:21:00Z">
              <w:r>
                <w:t>Khóa</w:t>
              </w:r>
              <w:proofErr w:type="spellEnd"/>
              <w:r>
                <w:t xml:space="preserve"> </w:t>
              </w:r>
              <w:proofErr w:type="spellStart"/>
              <w:r>
                <w:t>ngoại</w:t>
              </w:r>
              <w:proofErr w:type="spellEnd"/>
            </w:ins>
          </w:p>
        </w:tc>
        <w:tc>
          <w:tcPr>
            <w:tcW w:w="992" w:type="dxa"/>
            <w:vAlign w:val="center"/>
          </w:tcPr>
          <w:p w14:paraId="25621D1C" w14:textId="77777777" w:rsidR="00DA06FB" w:rsidRDefault="00DA06FB">
            <w:pPr>
              <w:keepNext/>
              <w:jc w:val="center"/>
              <w:rPr>
                <w:ins w:id="2251" w:author="Trung Nguyễn" w:date="2023-04-03T19:21:00Z"/>
              </w:rPr>
              <w:pPrChange w:id="2252" w:author="Dong Trieu" w:date="2023-04-03T23:32:00Z">
                <w:pPr>
                  <w:jc w:val="center"/>
                </w:pPr>
              </w:pPrChange>
            </w:pPr>
          </w:p>
        </w:tc>
      </w:tr>
    </w:tbl>
    <w:p w14:paraId="595DA667" w14:textId="051897FA" w:rsidR="00387D1C" w:rsidRPr="002D60B2" w:rsidRDefault="00387D1C" w:rsidP="002D60B2">
      <w:pPr>
        <w:pStyle w:val="Caption"/>
        <w:jc w:val="center"/>
        <w:rPr>
          <w:ins w:id="2253" w:author="Dong Trieu" w:date="2023-04-03T23:32:00Z"/>
          <w:sz w:val="20"/>
          <w:szCs w:val="20"/>
          <w:rPrChange w:id="2254" w:author="Dong Trieu" w:date="2023-04-04T09:44:00Z">
            <w:rPr>
              <w:ins w:id="2255" w:author="Dong Trieu" w:date="2023-04-03T23:32:00Z"/>
            </w:rPr>
          </w:rPrChange>
        </w:rPr>
        <w:pPrChange w:id="2256" w:author="Dong Trieu" w:date="2023-04-04T09:44:00Z">
          <w:pPr>
            <w:pStyle w:val="Caption"/>
          </w:pPr>
        </w:pPrChange>
      </w:pPr>
      <w:bookmarkStart w:id="2257" w:name="_Toc131458078"/>
      <w:proofErr w:type="spellStart"/>
      <w:ins w:id="2258" w:author="Dong Trieu" w:date="2023-04-03T23:32:00Z">
        <w:r w:rsidRPr="002D60B2">
          <w:rPr>
            <w:sz w:val="20"/>
            <w:szCs w:val="20"/>
            <w:rPrChange w:id="2259" w:author="Dong Trieu" w:date="2023-04-04T09:44:00Z">
              <w:rPr/>
            </w:rPrChange>
          </w:rPr>
          <w:t>Bảng</w:t>
        </w:r>
        <w:proofErr w:type="spellEnd"/>
        <w:r w:rsidRPr="002D60B2">
          <w:rPr>
            <w:sz w:val="20"/>
            <w:szCs w:val="20"/>
            <w:rPrChange w:id="2260" w:author="Dong Trieu" w:date="2023-04-04T09:44:00Z">
              <w:rPr/>
            </w:rPrChange>
          </w:rPr>
          <w:t xml:space="preserve"> </w:t>
        </w:r>
        <w:r w:rsidRPr="002D60B2">
          <w:rPr>
            <w:sz w:val="20"/>
            <w:szCs w:val="20"/>
            <w:rPrChange w:id="2261" w:author="Dong Trieu" w:date="2023-04-04T09:44:00Z">
              <w:rPr/>
            </w:rPrChange>
          </w:rPr>
          <w:fldChar w:fldCharType="begin"/>
        </w:r>
        <w:r w:rsidRPr="002D60B2">
          <w:rPr>
            <w:sz w:val="20"/>
            <w:szCs w:val="20"/>
            <w:rPrChange w:id="2262" w:author="Dong Trieu" w:date="2023-04-04T09:44:00Z">
              <w:rPr/>
            </w:rPrChange>
          </w:rPr>
          <w:instrText xml:space="preserve"> SEQ Bảng \* ARABIC </w:instrText>
        </w:r>
      </w:ins>
      <w:r w:rsidRPr="002D60B2">
        <w:rPr>
          <w:sz w:val="20"/>
          <w:szCs w:val="20"/>
          <w:rPrChange w:id="2263" w:author="Dong Trieu" w:date="2023-04-04T09:44:00Z">
            <w:rPr/>
          </w:rPrChange>
        </w:rPr>
        <w:fldChar w:fldCharType="separate"/>
      </w:r>
      <w:ins w:id="2264" w:author="Dong Trieu" w:date="2023-04-03T23:34:00Z">
        <w:r w:rsidR="00730E79" w:rsidRPr="002D60B2">
          <w:rPr>
            <w:noProof/>
            <w:sz w:val="20"/>
            <w:szCs w:val="20"/>
            <w:rPrChange w:id="2265" w:author="Dong Trieu" w:date="2023-04-04T09:44:00Z">
              <w:rPr>
                <w:noProof/>
              </w:rPr>
            </w:rPrChange>
          </w:rPr>
          <w:t>4</w:t>
        </w:r>
      </w:ins>
      <w:ins w:id="2266" w:author="Dong Trieu" w:date="2023-04-03T23:32:00Z">
        <w:r w:rsidRPr="002D60B2">
          <w:rPr>
            <w:sz w:val="20"/>
            <w:szCs w:val="20"/>
            <w:rPrChange w:id="2267" w:author="Dong Trieu" w:date="2023-04-04T09:44:00Z">
              <w:rPr/>
            </w:rPrChange>
          </w:rPr>
          <w:fldChar w:fldCharType="end"/>
        </w:r>
        <w:r w:rsidRPr="002D60B2">
          <w:rPr>
            <w:sz w:val="20"/>
            <w:szCs w:val="20"/>
            <w:rPrChange w:id="2268" w:author="Dong Trieu" w:date="2023-04-04T09:44:00Z">
              <w:rPr/>
            </w:rPrChange>
          </w:rPr>
          <w:t xml:space="preserve">. </w:t>
        </w:r>
        <w:proofErr w:type="spellStart"/>
        <w:r w:rsidRPr="002D60B2">
          <w:rPr>
            <w:sz w:val="20"/>
            <w:szCs w:val="20"/>
            <w:rPrChange w:id="2269" w:author="Dong Trieu" w:date="2023-04-04T09:44:00Z">
              <w:rPr/>
            </w:rPrChange>
          </w:rPr>
          <w:t>Nhân</w:t>
        </w:r>
        <w:proofErr w:type="spellEnd"/>
        <w:r w:rsidRPr="002D60B2">
          <w:rPr>
            <w:sz w:val="20"/>
            <w:szCs w:val="20"/>
            <w:rPrChange w:id="2270" w:author="Dong Trieu" w:date="2023-04-04T09:44:00Z">
              <w:rPr/>
            </w:rPrChange>
          </w:rPr>
          <w:t xml:space="preserve"> </w:t>
        </w:r>
        <w:proofErr w:type="spellStart"/>
        <w:r w:rsidRPr="002D60B2">
          <w:rPr>
            <w:sz w:val="20"/>
            <w:szCs w:val="20"/>
            <w:rPrChange w:id="2271" w:author="Dong Trieu" w:date="2023-04-04T09:44:00Z">
              <w:rPr/>
            </w:rPrChange>
          </w:rPr>
          <w:t>Viên</w:t>
        </w:r>
        <w:bookmarkEnd w:id="2257"/>
        <w:proofErr w:type="spellEnd"/>
      </w:ins>
    </w:p>
    <w:p w14:paraId="27AEB609" w14:textId="3E7175C7" w:rsidR="008D51BB" w:rsidRPr="008476CA" w:rsidDel="00387D1C" w:rsidRDefault="008476CA">
      <w:pPr>
        <w:jc w:val="center"/>
        <w:rPr>
          <w:ins w:id="2272" w:author="Trung Nguyễn" w:date="2023-04-03T15:19:00Z"/>
          <w:del w:id="2273" w:author="Dong Trieu" w:date="2023-04-03T23:32:00Z"/>
          <w:i/>
          <w:iCs/>
          <w:rPrChange w:id="2274" w:author="Trung Nguyễn" w:date="2023-04-03T20:24:00Z">
            <w:rPr>
              <w:ins w:id="2275" w:author="Trung Nguyễn" w:date="2023-04-03T15:19:00Z"/>
              <w:del w:id="2276" w:author="Dong Trieu" w:date="2023-04-03T23:32:00Z"/>
            </w:rPr>
          </w:rPrChange>
        </w:rPr>
        <w:pPrChange w:id="2277" w:author="Trung Nguyễn" w:date="2023-04-03T15:32:00Z">
          <w:pPr/>
        </w:pPrChange>
      </w:pPr>
      <w:ins w:id="2278" w:author="Trung Nguyễn" w:date="2023-04-03T20:23:00Z">
        <w:del w:id="2279" w:author="Dong Trieu" w:date="2023-04-03T23:32:00Z">
          <w:r w:rsidRPr="008476CA" w:rsidDel="00387D1C">
            <w:rPr>
              <w:i/>
              <w:iCs/>
              <w:rPrChange w:id="2280" w:author="Trung Nguyễn" w:date="2023-04-03T20:24:00Z">
                <w:rPr/>
              </w:rPrChange>
            </w:rPr>
            <w:delText>B</w:delText>
          </w:r>
        </w:del>
      </w:ins>
      <w:ins w:id="2281" w:author="Trung Nguyễn" w:date="2023-04-03T20:24:00Z">
        <w:del w:id="2282" w:author="Dong Trieu" w:date="2023-04-03T23:32:00Z">
          <w:r w:rsidRPr="008476CA" w:rsidDel="00387D1C">
            <w:rPr>
              <w:i/>
              <w:iCs/>
              <w:rPrChange w:id="2283" w:author="Trung Nguyễn" w:date="2023-04-03T20:24:00Z">
                <w:rPr/>
              </w:rPrChange>
            </w:rPr>
            <w:delText>ảng 4: Nhân viên</w:delText>
          </w:r>
        </w:del>
      </w:ins>
    </w:p>
    <w:p w14:paraId="71E21C92" w14:textId="4EA5B340" w:rsidR="008248A0" w:rsidRDefault="00791DCD" w:rsidP="006640DB">
      <w:pPr>
        <w:rPr>
          <w:ins w:id="2284" w:author="Trung Nguyễn" w:date="2023-04-03T19:22:00Z"/>
        </w:rPr>
      </w:pPr>
      <w:ins w:id="2285" w:author="Trung Nguyễn" w:date="2023-04-03T19:21:00Z">
        <w:r>
          <w:tab/>
        </w:r>
        <w:proofErr w:type="spellStart"/>
        <w:r>
          <w:t>B</w:t>
        </w:r>
      </w:ins>
      <w:ins w:id="2286" w:author="Trung Nguyễn" w:date="2023-04-03T19:22:00Z">
        <w:r>
          <w:t>ảng</w:t>
        </w:r>
        <w:proofErr w:type="spellEnd"/>
        <w:r>
          <w:t xml:space="preserve"> </w:t>
        </w:r>
        <w:proofErr w:type="spellStart"/>
        <w:r>
          <w:t>phân</w:t>
        </w:r>
        <w:proofErr w:type="spellEnd"/>
        <w:r>
          <w:t xml:space="preserve"> </w:t>
        </w:r>
        <w:proofErr w:type="spellStart"/>
        <w:r>
          <w:t>quyền</w:t>
        </w:r>
        <w:proofErr w:type="spellEnd"/>
        <w:r>
          <w:t>:</w:t>
        </w:r>
      </w:ins>
    </w:p>
    <w:tbl>
      <w:tblPr>
        <w:tblStyle w:val="TableGrid"/>
        <w:tblW w:w="10207" w:type="dxa"/>
        <w:tblInd w:w="-289" w:type="dxa"/>
        <w:tblLook w:val="04A0" w:firstRow="1" w:lastRow="0" w:firstColumn="1" w:lastColumn="0" w:noHBand="0" w:noVBand="1"/>
      </w:tblPr>
      <w:tblGrid>
        <w:gridCol w:w="710"/>
        <w:gridCol w:w="2693"/>
        <w:gridCol w:w="2268"/>
        <w:gridCol w:w="1843"/>
        <w:gridCol w:w="1701"/>
        <w:gridCol w:w="992"/>
        <w:tblGridChange w:id="2287">
          <w:tblGrid>
            <w:gridCol w:w="710"/>
            <w:gridCol w:w="157"/>
            <w:gridCol w:w="710"/>
            <w:gridCol w:w="1826"/>
            <w:gridCol w:w="867"/>
            <w:gridCol w:w="1401"/>
            <w:gridCol w:w="867"/>
            <w:gridCol w:w="976"/>
            <w:gridCol w:w="867"/>
            <w:gridCol w:w="834"/>
            <w:gridCol w:w="867"/>
            <w:gridCol w:w="125"/>
            <w:gridCol w:w="867"/>
          </w:tblGrid>
        </w:tblGridChange>
      </w:tblGrid>
      <w:tr w:rsidR="00E0397E" w14:paraId="13D7BF54" w14:textId="77777777" w:rsidTr="004F418B">
        <w:trPr>
          <w:trHeight w:val="609"/>
          <w:ins w:id="2288" w:author="Trung Nguyễn" w:date="2023-04-03T19:22:00Z"/>
        </w:trPr>
        <w:tc>
          <w:tcPr>
            <w:tcW w:w="710" w:type="dxa"/>
            <w:vAlign w:val="center"/>
          </w:tcPr>
          <w:p w14:paraId="09A20453" w14:textId="5B6D4744" w:rsidR="00791DCD" w:rsidRDefault="00791DCD">
            <w:pPr>
              <w:jc w:val="center"/>
              <w:rPr>
                <w:ins w:id="2289" w:author="Trung Nguyễn" w:date="2023-04-03T19:22:00Z"/>
              </w:rPr>
              <w:pPrChange w:id="2290" w:author="Trung Nguyễn" w:date="2023-04-03T19:23:00Z">
                <w:pPr/>
              </w:pPrChange>
            </w:pPr>
            <w:ins w:id="2291" w:author="Trung Nguyễn" w:date="2023-04-03T19:22:00Z">
              <w:r w:rsidRPr="00D54584">
                <w:rPr>
                  <w:b/>
                  <w:bCs/>
                </w:rPr>
                <w:t>STT</w:t>
              </w:r>
            </w:ins>
          </w:p>
        </w:tc>
        <w:tc>
          <w:tcPr>
            <w:tcW w:w="2693" w:type="dxa"/>
            <w:vAlign w:val="center"/>
          </w:tcPr>
          <w:p w14:paraId="278C9F6C" w14:textId="2632C32F" w:rsidR="00791DCD" w:rsidRDefault="00791DCD">
            <w:pPr>
              <w:jc w:val="center"/>
              <w:rPr>
                <w:ins w:id="2292" w:author="Trung Nguyễn" w:date="2023-04-03T19:22:00Z"/>
              </w:rPr>
              <w:pPrChange w:id="2293" w:author="Trung Nguyễn" w:date="2023-04-03T19:23:00Z">
                <w:pPr/>
              </w:pPrChange>
            </w:pPr>
            <w:proofErr w:type="spellStart"/>
            <w:ins w:id="2294" w:author="Trung Nguyễn" w:date="2023-04-03T19:22: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proofErr w:type="spellEnd"/>
            </w:ins>
          </w:p>
        </w:tc>
        <w:tc>
          <w:tcPr>
            <w:tcW w:w="2268" w:type="dxa"/>
            <w:vAlign w:val="center"/>
          </w:tcPr>
          <w:p w14:paraId="58CCBFB6" w14:textId="47540173" w:rsidR="00791DCD" w:rsidRDefault="00791DCD">
            <w:pPr>
              <w:jc w:val="center"/>
              <w:rPr>
                <w:ins w:id="2295" w:author="Trung Nguyễn" w:date="2023-04-03T19:22:00Z"/>
              </w:rPr>
              <w:pPrChange w:id="2296" w:author="Trung Nguyễn" w:date="2023-04-03T19:23:00Z">
                <w:pPr/>
              </w:pPrChange>
            </w:pPr>
            <w:proofErr w:type="spellStart"/>
            <w:ins w:id="2297" w:author="Trung Nguyễn" w:date="2023-04-03T19:22:00Z">
              <w:r w:rsidRPr="00241ADA">
                <w:rPr>
                  <w:b/>
                  <w:bCs/>
                </w:rPr>
                <w:t>Diễn</w:t>
              </w:r>
              <w:proofErr w:type="spellEnd"/>
              <w:r w:rsidRPr="00241ADA">
                <w:rPr>
                  <w:b/>
                  <w:bCs/>
                </w:rPr>
                <w:t xml:space="preserve"> </w:t>
              </w:r>
              <w:proofErr w:type="spellStart"/>
              <w:r w:rsidRPr="00241ADA">
                <w:rPr>
                  <w:b/>
                  <w:bCs/>
                </w:rPr>
                <w:t>giải</w:t>
              </w:r>
              <w:proofErr w:type="spellEnd"/>
            </w:ins>
          </w:p>
        </w:tc>
        <w:tc>
          <w:tcPr>
            <w:tcW w:w="1843" w:type="dxa"/>
            <w:vAlign w:val="center"/>
          </w:tcPr>
          <w:p w14:paraId="41E37BEA" w14:textId="2F4ABDC7" w:rsidR="00791DCD" w:rsidRDefault="00791DCD">
            <w:pPr>
              <w:jc w:val="center"/>
              <w:rPr>
                <w:ins w:id="2298" w:author="Trung Nguyễn" w:date="2023-04-03T19:22:00Z"/>
              </w:rPr>
              <w:pPrChange w:id="2299" w:author="Trung Nguyễn" w:date="2023-04-03T19:23:00Z">
                <w:pPr/>
              </w:pPrChange>
            </w:pPr>
            <w:proofErr w:type="spellStart"/>
            <w:ins w:id="2300" w:author="Trung Nguyễn" w:date="2023-04-03T19:22: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proofErr w:type="spellEnd"/>
            </w:ins>
          </w:p>
        </w:tc>
        <w:tc>
          <w:tcPr>
            <w:tcW w:w="1701" w:type="dxa"/>
            <w:vAlign w:val="center"/>
          </w:tcPr>
          <w:p w14:paraId="4F158ED5" w14:textId="4F9B52B1" w:rsidR="00791DCD" w:rsidRDefault="00791DCD">
            <w:pPr>
              <w:jc w:val="center"/>
              <w:rPr>
                <w:ins w:id="2301" w:author="Trung Nguyễn" w:date="2023-04-03T19:22:00Z"/>
              </w:rPr>
              <w:pPrChange w:id="2302" w:author="Trung Nguyễn" w:date="2023-04-03T19:23:00Z">
                <w:pPr/>
              </w:pPrChange>
            </w:pPr>
            <w:proofErr w:type="spellStart"/>
            <w:ins w:id="2303" w:author="Trung Nguyễn" w:date="2023-04-03T19:22:00Z">
              <w:r w:rsidRPr="00241ADA">
                <w:rPr>
                  <w:b/>
                  <w:bCs/>
                </w:rPr>
                <w:t>Ràng</w:t>
              </w:r>
              <w:proofErr w:type="spellEnd"/>
              <w:r w:rsidRPr="00241ADA">
                <w:rPr>
                  <w:b/>
                  <w:bCs/>
                </w:rPr>
                <w:t xml:space="preserve"> </w:t>
              </w:r>
              <w:proofErr w:type="spellStart"/>
              <w:r w:rsidRPr="00241ADA">
                <w:rPr>
                  <w:b/>
                  <w:bCs/>
                </w:rPr>
                <w:t>buộc</w:t>
              </w:r>
              <w:proofErr w:type="spellEnd"/>
            </w:ins>
          </w:p>
        </w:tc>
        <w:tc>
          <w:tcPr>
            <w:tcW w:w="992" w:type="dxa"/>
            <w:vAlign w:val="center"/>
          </w:tcPr>
          <w:p w14:paraId="09155E85" w14:textId="7D9314C5" w:rsidR="00791DCD" w:rsidRDefault="00791DCD">
            <w:pPr>
              <w:jc w:val="center"/>
              <w:rPr>
                <w:ins w:id="2304" w:author="Trung Nguyễn" w:date="2023-04-03T19:22:00Z"/>
              </w:rPr>
              <w:pPrChange w:id="2305" w:author="Trung Nguyễn" w:date="2023-04-03T19:23:00Z">
                <w:pPr/>
              </w:pPrChange>
            </w:pPr>
            <w:proofErr w:type="spellStart"/>
            <w:ins w:id="2306" w:author="Trung Nguyễn" w:date="2023-04-03T19:23:00Z">
              <w:r w:rsidRPr="00241ADA">
                <w:rPr>
                  <w:b/>
                  <w:bCs/>
                </w:rPr>
                <w:t>Độ</w:t>
              </w:r>
              <w:proofErr w:type="spellEnd"/>
              <w:r w:rsidRPr="00241ADA">
                <w:rPr>
                  <w:b/>
                  <w:bCs/>
                </w:rPr>
                <w:t xml:space="preserve"> </w:t>
              </w:r>
              <w:proofErr w:type="spellStart"/>
              <w:r w:rsidRPr="00241ADA">
                <w:rPr>
                  <w:b/>
                  <w:bCs/>
                </w:rPr>
                <w:t>dài</w:t>
              </w:r>
            </w:ins>
            <w:proofErr w:type="spellEnd"/>
          </w:p>
        </w:tc>
      </w:tr>
      <w:tr w:rsidR="00E0397E" w14:paraId="57DFE1BF" w14:textId="77777777" w:rsidTr="004F418B">
        <w:trPr>
          <w:ins w:id="2307" w:author="Trung Nguyễn" w:date="2023-04-03T19:22:00Z"/>
        </w:trPr>
        <w:tc>
          <w:tcPr>
            <w:tcW w:w="710" w:type="dxa"/>
            <w:vAlign w:val="center"/>
          </w:tcPr>
          <w:p w14:paraId="56D3B708" w14:textId="7A791151" w:rsidR="00791DCD" w:rsidRDefault="00791DCD">
            <w:pPr>
              <w:jc w:val="center"/>
              <w:rPr>
                <w:ins w:id="2308" w:author="Trung Nguyễn" w:date="2023-04-03T19:22:00Z"/>
              </w:rPr>
              <w:pPrChange w:id="2309" w:author="Trung Nguyễn" w:date="2023-04-03T19:23:00Z">
                <w:pPr/>
              </w:pPrChange>
            </w:pPr>
            <w:ins w:id="2310" w:author="Trung Nguyễn" w:date="2023-04-03T19:23:00Z">
              <w:r>
                <w:t>1</w:t>
              </w:r>
            </w:ins>
          </w:p>
        </w:tc>
        <w:tc>
          <w:tcPr>
            <w:tcW w:w="2693" w:type="dxa"/>
            <w:vAlign w:val="center"/>
          </w:tcPr>
          <w:p w14:paraId="13218C9E" w14:textId="537E31F4" w:rsidR="00791DCD" w:rsidRPr="004F418B" w:rsidRDefault="00791DCD">
            <w:pPr>
              <w:jc w:val="center"/>
              <w:rPr>
                <w:ins w:id="2311" w:author="Trung Nguyễn" w:date="2023-04-03T19:22:00Z"/>
                <w:u w:val="single"/>
                <w:rPrChange w:id="2312" w:author="Trung Nguyễn" w:date="2023-04-03T19:25:00Z">
                  <w:rPr>
                    <w:ins w:id="2313" w:author="Trung Nguyễn" w:date="2023-04-03T19:22:00Z"/>
                  </w:rPr>
                </w:rPrChange>
              </w:rPr>
              <w:pPrChange w:id="2314" w:author="Trung Nguyễn" w:date="2023-04-03T19:23:00Z">
                <w:pPr/>
              </w:pPrChange>
            </w:pPr>
            <w:ins w:id="2315" w:author="Trung Nguyễn" w:date="2023-04-03T19:23:00Z">
              <w:r w:rsidRPr="004F418B">
                <w:rPr>
                  <w:u w:val="single"/>
                  <w:rPrChange w:id="2316" w:author="Trung Nguyễn" w:date="2023-04-03T19:25:00Z">
                    <w:rPr/>
                  </w:rPrChange>
                </w:rPr>
                <w:t>ID</w:t>
              </w:r>
            </w:ins>
          </w:p>
        </w:tc>
        <w:tc>
          <w:tcPr>
            <w:tcW w:w="2268" w:type="dxa"/>
            <w:vAlign w:val="center"/>
          </w:tcPr>
          <w:p w14:paraId="091C53A8" w14:textId="0D0F2306" w:rsidR="00791DCD" w:rsidRDefault="00791DCD">
            <w:pPr>
              <w:jc w:val="center"/>
              <w:rPr>
                <w:ins w:id="2317" w:author="Trung Nguyễn" w:date="2023-04-03T19:22:00Z"/>
              </w:rPr>
              <w:pPrChange w:id="2318" w:author="Trung Nguyễn" w:date="2023-04-03T19:23:00Z">
                <w:pPr/>
              </w:pPrChange>
            </w:pPr>
            <w:proofErr w:type="spellStart"/>
            <w:ins w:id="2319" w:author="Trung Nguyễn" w:date="2023-04-03T19:23:00Z">
              <w:r>
                <w:t>Mã</w:t>
              </w:r>
              <w:proofErr w:type="spellEnd"/>
              <w:r>
                <w:t xml:space="preserve"> </w:t>
              </w:r>
              <w:proofErr w:type="spellStart"/>
              <w:r>
                <w:t>phân</w:t>
              </w:r>
              <w:proofErr w:type="spellEnd"/>
              <w:r>
                <w:t xml:space="preserve"> </w:t>
              </w:r>
              <w:proofErr w:type="spellStart"/>
              <w:r>
                <w:t>quyền</w:t>
              </w:r>
            </w:ins>
            <w:proofErr w:type="spellEnd"/>
          </w:p>
        </w:tc>
        <w:tc>
          <w:tcPr>
            <w:tcW w:w="1843" w:type="dxa"/>
            <w:vAlign w:val="center"/>
          </w:tcPr>
          <w:p w14:paraId="1EC207BC" w14:textId="7B43D9D7" w:rsidR="00791DCD" w:rsidRDefault="00791DCD">
            <w:pPr>
              <w:jc w:val="center"/>
              <w:rPr>
                <w:ins w:id="2320" w:author="Trung Nguyễn" w:date="2023-04-03T19:22:00Z"/>
              </w:rPr>
              <w:pPrChange w:id="2321" w:author="Trung Nguyễn" w:date="2023-04-03T19:23:00Z">
                <w:pPr/>
              </w:pPrChange>
            </w:pPr>
            <w:ins w:id="2322" w:author="Trung Nguyễn" w:date="2023-04-03T19:23:00Z">
              <w:r>
                <w:t>Int</w:t>
              </w:r>
            </w:ins>
          </w:p>
        </w:tc>
        <w:tc>
          <w:tcPr>
            <w:tcW w:w="1701" w:type="dxa"/>
            <w:vAlign w:val="center"/>
          </w:tcPr>
          <w:p w14:paraId="14AF7783" w14:textId="4FB02C19" w:rsidR="00791DCD" w:rsidRDefault="00791DCD">
            <w:pPr>
              <w:jc w:val="center"/>
              <w:rPr>
                <w:ins w:id="2323" w:author="Trung Nguyễn" w:date="2023-04-03T19:22:00Z"/>
              </w:rPr>
              <w:pPrChange w:id="2324" w:author="Trung Nguyễn" w:date="2023-04-03T19:23:00Z">
                <w:pPr/>
              </w:pPrChange>
            </w:pPr>
            <w:proofErr w:type="spellStart"/>
            <w:ins w:id="2325" w:author="Trung Nguyễn" w:date="2023-04-03T19:23:00Z">
              <w:r>
                <w:t>Khóa</w:t>
              </w:r>
              <w:proofErr w:type="spellEnd"/>
              <w:r>
                <w:t xml:space="preserve"> </w:t>
              </w:r>
              <w:proofErr w:type="spellStart"/>
              <w:r>
                <w:t>chính</w:t>
              </w:r>
            </w:ins>
            <w:proofErr w:type="spellEnd"/>
          </w:p>
        </w:tc>
        <w:tc>
          <w:tcPr>
            <w:tcW w:w="992" w:type="dxa"/>
            <w:vAlign w:val="center"/>
          </w:tcPr>
          <w:p w14:paraId="2A88A99E" w14:textId="77777777" w:rsidR="00791DCD" w:rsidRDefault="00791DCD">
            <w:pPr>
              <w:jc w:val="center"/>
              <w:rPr>
                <w:ins w:id="2326" w:author="Trung Nguyễn" w:date="2023-04-03T19:22:00Z"/>
              </w:rPr>
              <w:pPrChange w:id="2327" w:author="Trung Nguyễn" w:date="2023-04-03T19:23:00Z">
                <w:pPr/>
              </w:pPrChange>
            </w:pPr>
          </w:p>
        </w:tc>
      </w:tr>
      <w:tr w:rsidR="00791DCD" w14:paraId="096A35E9" w14:textId="77777777" w:rsidTr="004F418B">
        <w:tblPrEx>
          <w:tblW w:w="10207" w:type="dxa"/>
          <w:tblInd w:w="-289" w:type="dxa"/>
          <w:tblPrExChange w:id="2328" w:author="Trung Nguyễn" w:date="2023-04-03T19:25:00Z">
            <w:tblPrEx>
              <w:tblW w:w="10207" w:type="dxa"/>
              <w:tblInd w:w="-289" w:type="dxa"/>
            </w:tblPrEx>
          </w:tblPrExChange>
        </w:tblPrEx>
        <w:trPr>
          <w:ins w:id="2329" w:author="Trung Nguyễn" w:date="2023-04-03T19:23:00Z"/>
          <w:trPrChange w:id="2330" w:author="Trung Nguyễn" w:date="2023-04-03T19:25:00Z">
            <w:trPr>
              <w:gridBefore w:val="2"/>
            </w:trPr>
          </w:trPrChange>
        </w:trPr>
        <w:tc>
          <w:tcPr>
            <w:tcW w:w="710" w:type="dxa"/>
            <w:vAlign w:val="center"/>
            <w:tcPrChange w:id="2331" w:author="Trung Nguyễn" w:date="2023-04-03T19:25:00Z">
              <w:tcPr>
                <w:tcW w:w="10207" w:type="nil"/>
                <w:vAlign w:val="center"/>
              </w:tcPr>
            </w:tcPrChange>
          </w:tcPr>
          <w:p w14:paraId="4FA851E2" w14:textId="3A64604A" w:rsidR="00791DCD" w:rsidRDefault="00791DCD" w:rsidP="00791DCD">
            <w:pPr>
              <w:jc w:val="center"/>
              <w:rPr>
                <w:ins w:id="2332" w:author="Trung Nguyễn" w:date="2023-04-03T19:23:00Z"/>
              </w:rPr>
            </w:pPr>
            <w:ins w:id="2333" w:author="Trung Nguyễn" w:date="2023-04-03T19:23:00Z">
              <w:r>
                <w:t>2</w:t>
              </w:r>
            </w:ins>
          </w:p>
        </w:tc>
        <w:tc>
          <w:tcPr>
            <w:tcW w:w="2693" w:type="dxa"/>
            <w:vAlign w:val="center"/>
            <w:tcPrChange w:id="2334" w:author="Trung Nguyễn" w:date="2023-04-03T19:25:00Z">
              <w:tcPr>
                <w:tcW w:w="10207" w:type="nil"/>
                <w:gridSpan w:val="2"/>
                <w:vAlign w:val="center"/>
              </w:tcPr>
            </w:tcPrChange>
          </w:tcPr>
          <w:p w14:paraId="075A1B81" w14:textId="31CD32EA" w:rsidR="00791DCD" w:rsidRDefault="00791DCD" w:rsidP="00791DCD">
            <w:pPr>
              <w:jc w:val="center"/>
              <w:rPr>
                <w:ins w:id="2335" w:author="Trung Nguyễn" w:date="2023-04-03T19:23:00Z"/>
              </w:rPr>
            </w:pPr>
            <w:ins w:id="2336" w:author="Trung Nguyễn" w:date="2023-04-03T19:23:00Z">
              <w:r>
                <w:t>Name</w:t>
              </w:r>
            </w:ins>
          </w:p>
        </w:tc>
        <w:tc>
          <w:tcPr>
            <w:tcW w:w="2268" w:type="dxa"/>
            <w:vAlign w:val="center"/>
            <w:tcPrChange w:id="2337" w:author="Trung Nguyễn" w:date="2023-04-03T19:25:00Z">
              <w:tcPr>
                <w:tcW w:w="10207" w:type="nil"/>
                <w:gridSpan w:val="2"/>
                <w:vAlign w:val="center"/>
              </w:tcPr>
            </w:tcPrChange>
          </w:tcPr>
          <w:p w14:paraId="26DDD385" w14:textId="49465924" w:rsidR="00791DCD" w:rsidRDefault="00791DCD" w:rsidP="00791DCD">
            <w:pPr>
              <w:jc w:val="center"/>
              <w:rPr>
                <w:ins w:id="2338" w:author="Trung Nguyễn" w:date="2023-04-03T19:23:00Z"/>
              </w:rPr>
            </w:pPr>
            <w:proofErr w:type="spellStart"/>
            <w:ins w:id="2339" w:author="Trung Nguyễn" w:date="2023-04-03T19:23:00Z">
              <w:r>
                <w:t>T</w:t>
              </w:r>
            </w:ins>
            <w:ins w:id="2340" w:author="Trung Nguyễn" w:date="2023-04-03T19:24:00Z">
              <w:r>
                <w:t>ên</w:t>
              </w:r>
              <w:proofErr w:type="spellEnd"/>
              <w:r>
                <w:t xml:space="preserve"> </w:t>
              </w:r>
              <w:proofErr w:type="spellStart"/>
              <w:r>
                <w:t>quyền</w:t>
              </w:r>
            </w:ins>
            <w:proofErr w:type="spellEnd"/>
          </w:p>
        </w:tc>
        <w:tc>
          <w:tcPr>
            <w:tcW w:w="1843" w:type="dxa"/>
            <w:vAlign w:val="center"/>
            <w:tcPrChange w:id="2341" w:author="Trung Nguyễn" w:date="2023-04-03T19:25:00Z">
              <w:tcPr>
                <w:tcW w:w="10207" w:type="nil"/>
                <w:gridSpan w:val="2"/>
                <w:vAlign w:val="center"/>
              </w:tcPr>
            </w:tcPrChange>
          </w:tcPr>
          <w:p w14:paraId="27085CE0" w14:textId="59232EA9" w:rsidR="00791DCD" w:rsidRDefault="00791DCD" w:rsidP="00791DCD">
            <w:pPr>
              <w:jc w:val="center"/>
              <w:rPr>
                <w:ins w:id="2342" w:author="Trung Nguyễn" w:date="2023-04-03T19:23:00Z"/>
              </w:rPr>
            </w:pPr>
            <w:proofErr w:type="spellStart"/>
            <w:ins w:id="2343" w:author="Trung Nguyễn" w:date="2023-04-03T19:24:00Z">
              <w:r>
                <w:t>Nvarchar</w:t>
              </w:r>
            </w:ins>
            <w:proofErr w:type="spellEnd"/>
          </w:p>
        </w:tc>
        <w:tc>
          <w:tcPr>
            <w:tcW w:w="1701" w:type="dxa"/>
            <w:vAlign w:val="center"/>
            <w:tcPrChange w:id="2344" w:author="Trung Nguyễn" w:date="2023-04-03T19:25:00Z">
              <w:tcPr>
                <w:tcW w:w="10207" w:type="nil"/>
                <w:gridSpan w:val="2"/>
                <w:vAlign w:val="center"/>
              </w:tcPr>
            </w:tcPrChange>
          </w:tcPr>
          <w:p w14:paraId="06DFC2C3" w14:textId="33FE0064" w:rsidR="00791DCD" w:rsidRDefault="00791DCD" w:rsidP="00791DCD">
            <w:pPr>
              <w:jc w:val="center"/>
              <w:rPr>
                <w:ins w:id="2345" w:author="Trung Nguyễn" w:date="2023-04-03T19:23:00Z"/>
              </w:rPr>
            </w:pPr>
            <w:ins w:id="2346" w:author="Trung Nguyễn" w:date="2023-04-03T19:24:00Z">
              <w:r>
                <w:t>Not null</w:t>
              </w:r>
            </w:ins>
          </w:p>
        </w:tc>
        <w:tc>
          <w:tcPr>
            <w:tcW w:w="992" w:type="dxa"/>
            <w:vAlign w:val="center"/>
            <w:tcPrChange w:id="2347" w:author="Trung Nguyễn" w:date="2023-04-03T19:25:00Z">
              <w:tcPr>
                <w:tcW w:w="10207" w:type="nil"/>
                <w:gridSpan w:val="2"/>
                <w:vAlign w:val="center"/>
              </w:tcPr>
            </w:tcPrChange>
          </w:tcPr>
          <w:p w14:paraId="513F6DF5" w14:textId="5E430F51" w:rsidR="00791DCD" w:rsidRDefault="00791DCD">
            <w:pPr>
              <w:keepNext/>
              <w:jc w:val="center"/>
              <w:rPr>
                <w:ins w:id="2348" w:author="Trung Nguyễn" w:date="2023-04-03T19:23:00Z"/>
              </w:rPr>
              <w:pPrChange w:id="2349" w:author="Dong Trieu" w:date="2023-04-03T23:32:00Z">
                <w:pPr>
                  <w:jc w:val="center"/>
                </w:pPr>
              </w:pPrChange>
            </w:pPr>
            <w:ins w:id="2350" w:author="Trung Nguyễn" w:date="2023-04-03T19:24:00Z">
              <w:r>
                <w:t>20</w:t>
              </w:r>
            </w:ins>
          </w:p>
        </w:tc>
      </w:tr>
    </w:tbl>
    <w:p w14:paraId="42F23038" w14:textId="0FF16072" w:rsidR="00387D1C" w:rsidRPr="002D60B2" w:rsidRDefault="00387D1C" w:rsidP="002D60B2">
      <w:pPr>
        <w:pStyle w:val="Caption"/>
        <w:jc w:val="center"/>
        <w:rPr>
          <w:ins w:id="2351" w:author="Dong Trieu" w:date="2023-04-03T23:32:00Z"/>
          <w:sz w:val="20"/>
          <w:szCs w:val="20"/>
          <w:rPrChange w:id="2352" w:author="Dong Trieu" w:date="2023-04-04T09:44:00Z">
            <w:rPr>
              <w:ins w:id="2353" w:author="Dong Trieu" w:date="2023-04-03T23:32:00Z"/>
            </w:rPr>
          </w:rPrChange>
        </w:rPr>
        <w:pPrChange w:id="2354" w:author="Dong Trieu" w:date="2023-04-04T09:44:00Z">
          <w:pPr>
            <w:pStyle w:val="Caption"/>
          </w:pPr>
        </w:pPrChange>
      </w:pPr>
      <w:bookmarkStart w:id="2355" w:name="_Toc131458079"/>
      <w:proofErr w:type="spellStart"/>
      <w:ins w:id="2356" w:author="Dong Trieu" w:date="2023-04-03T23:32:00Z">
        <w:r w:rsidRPr="002D60B2">
          <w:rPr>
            <w:sz w:val="20"/>
            <w:szCs w:val="20"/>
            <w:rPrChange w:id="2357" w:author="Dong Trieu" w:date="2023-04-04T09:44:00Z">
              <w:rPr/>
            </w:rPrChange>
          </w:rPr>
          <w:t>Bảng</w:t>
        </w:r>
        <w:proofErr w:type="spellEnd"/>
        <w:r w:rsidRPr="002D60B2">
          <w:rPr>
            <w:sz w:val="20"/>
            <w:szCs w:val="20"/>
            <w:rPrChange w:id="2358" w:author="Dong Trieu" w:date="2023-04-04T09:44:00Z">
              <w:rPr/>
            </w:rPrChange>
          </w:rPr>
          <w:t xml:space="preserve"> </w:t>
        </w:r>
        <w:r w:rsidRPr="002D60B2">
          <w:rPr>
            <w:sz w:val="20"/>
            <w:szCs w:val="20"/>
            <w:rPrChange w:id="2359" w:author="Dong Trieu" w:date="2023-04-04T09:44:00Z">
              <w:rPr/>
            </w:rPrChange>
          </w:rPr>
          <w:fldChar w:fldCharType="begin"/>
        </w:r>
        <w:r w:rsidRPr="002D60B2">
          <w:rPr>
            <w:sz w:val="20"/>
            <w:szCs w:val="20"/>
            <w:rPrChange w:id="2360" w:author="Dong Trieu" w:date="2023-04-04T09:44:00Z">
              <w:rPr/>
            </w:rPrChange>
          </w:rPr>
          <w:instrText xml:space="preserve"> SEQ Bảng \* ARABIC </w:instrText>
        </w:r>
      </w:ins>
      <w:r w:rsidRPr="002D60B2">
        <w:rPr>
          <w:sz w:val="20"/>
          <w:szCs w:val="20"/>
          <w:rPrChange w:id="2361" w:author="Dong Trieu" w:date="2023-04-04T09:44:00Z">
            <w:rPr/>
          </w:rPrChange>
        </w:rPr>
        <w:fldChar w:fldCharType="separate"/>
      </w:r>
      <w:ins w:id="2362" w:author="Dong Trieu" w:date="2023-04-03T23:34:00Z">
        <w:r w:rsidR="00730E79" w:rsidRPr="002D60B2">
          <w:rPr>
            <w:noProof/>
            <w:sz w:val="20"/>
            <w:szCs w:val="20"/>
            <w:rPrChange w:id="2363" w:author="Dong Trieu" w:date="2023-04-04T09:44:00Z">
              <w:rPr>
                <w:noProof/>
              </w:rPr>
            </w:rPrChange>
          </w:rPr>
          <w:t>5</w:t>
        </w:r>
      </w:ins>
      <w:ins w:id="2364" w:author="Dong Trieu" w:date="2023-04-03T23:32:00Z">
        <w:r w:rsidRPr="002D60B2">
          <w:rPr>
            <w:sz w:val="20"/>
            <w:szCs w:val="20"/>
            <w:rPrChange w:id="2365" w:author="Dong Trieu" w:date="2023-04-04T09:44:00Z">
              <w:rPr/>
            </w:rPrChange>
          </w:rPr>
          <w:fldChar w:fldCharType="end"/>
        </w:r>
        <w:r w:rsidRPr="002D60B2">
          <w:rPr>
            <w:sz w:val="20"/>
            <w:szCs w:val="20"/>
            <w:rPrChange w:id="2366" w:author="Dong Trieu" w:date="2023-04-04T09:44:00Z">
              <w:rPr/>
            </w:rPrChange>
          </w:rPr>
          <w:t xml:space="preserve">. </w:t>
        </w:r>
        <w:proofErr w:type="spellStart"/>
        <w:r w:rsidRPr="002D60B2">
          <w:rPr>
            <w:sz w:val="20"/>
            <w:szCs w:val="20"/>
            <w:rPrChange w:id="2367" w:author="Dong Trieu" w:date="2023-04-04T09:44:00Z">
              <w:rPr/>
            </w:rPrChange>
          </w:rPr>
          <w:t>Phân</w:t>
        </w:r>
        <w:proofErr w:type="spellEnd"/>
        <w:r w:rsidRPr="002D60B2">
          <w:rPr>
            <w:sz w:val="20"/>
            <w:szCs w:val="20"/>
            <w:rPrChange w:id="2368" w:author="Dong Trieu" w:date="2023-04-04T09:44:00Z">
              <w:rPr/>
            </w:rPrChange>
          </w:rPr>
          <w:t xml:space="preserve"> </w:t>
        </w:r>
        <w:proofErr w:type="spellStart"/>
        <w:r w:rsidRPr="002D60B2">
          <w:rPr>
            <w:sz w:val="20"/>
            <w:szCs w:val="20"/>
            <w:rPrChange w:id="2369" w:author="Dong Trieu" w:date="2023-04-04T09:44:00Z">
              <w:rPr/>
            </w:rPrChange>
          </w:rPr>
          <w:t>Quyền</w:t>
        </w:r>
        <w:bookmarkEnd w:id="2355"/>
        <w:proofErr w:type="spellEnd"/>
      </w:ins>
    </w:p>
    <w:p w14:paraId="45DA7BFC" w14:textId="1311253B" w:rsidR="00791DCD" w:rsidRPr="00C70DCD" w:rsidDel="00387D1C" w:rsidRDefault="00C70DCD">
      <w:pPr>
        <w:jc w:val="center"/>
        <w:rPr>
          <w:ins w:id="2370" w:author="Trung Nguyễn" w:date="2023-04-03T15:19:00Z"/>
          <w:del w:id="2371" w:author="Dong Trieu" w:date="2023-04-03T23:32:00Z"/>
          <w:i/>
          <w:iCs/>
          <w:rPrChange w:id="2372" w:author="Trung Nguyễn" w:date="2023-04-03T20:24:00Z">
            <w:rPr>
              <w:ins w:id="2373" w:author="Trung Nguyễn" w:date="2023-04-03T15:19:00Z"/>
              <w:del w:id="2374" w:author="Dong Trieu" w:date="2023-04-03T23:32:00Z"/>
            </w:rPr>
          </w:rPrChange>
        </w:rPr>
        <w:pPrChange w:id="2375" w:author="Trung Nguyễn" w:date="2023-04-03T20:24:00Z">
          <w:pPr/>
        </w:pPrChange>
      </w:pPr>
      <w:ins w:id="2376" w:author="Trung Nguyễn" w:date="2023-04-03T20:24:00Z">
        <w:del w:id="2377" w:author="Dong Trieu" w:date="2023-04-03T23:32:00Z">
          <w:r w:rsidRPr="00C70DCD" w:rsidDel="00387D1C">
            <w:rPr>
              <w:i/>
              <w:iCs/>
              <w:rPrChange w:id="2378" w:author="Trung Nguyễn" w:date="2023-04-03T20:24:00Z">
                <w:rPr/>
              </w:rPrChange>
            </w:rPr>
            <w:delText>Bảng 5: Phân quyền</w:delText>
          </w:r>
        </w:del>
      </w:ins>
    </w:p>
    <w:p w14:paraId="6CE05824" w14:textId="44BD939E" w:rsidR="008248A0" w:rsidRDefault="004F418B">
      <w:pPr>
        <w:rPr>
          <w:ins w:id="2379" w:author="Trung Nguyễn" w:date="2023-04-03T19:24:00Z"/>
        </w:rPr>
      </w:pPr>
      <w:ins w:id="2380" w:author="Trung Nguyễn" w:date="2023-04-03T19:24:00Z">
        <w:r>
          <w:tab/>
        </w:r>
        <w:proofErr w:type="spellStart"/>
        <w:r>
          <w:t>Bảng</w:t>
        </w:r>
        <w:proofErr w:type="spellEnd"/>
        <w:r>
          <w:t xml:space="preserve"> </w:t>
        </w:r>
        <w:proofErr w:type="spellStart"/>
        <w:r>
          <w:t>đơn</w:t>
        </w:r>
        <w:proofErr w:type="spellEnd"/>
        <w:r>
          <w:t xml:space="preserve"> </w:t>
        </w:r>
        <w:proofErr w:type="spellStart"/>
        <w:r>
          <w:t>hàng</w:t>
        </w:r>
        <w:proofErr w:type="spellEnd"/>
        <w:r>
          <w:t>:</w:t>
        </w:r>
      </w:ins>
    </w:p>
    <w:tbl>
      <w:tblPr>
        <w:tblStyle w:val="TableGrid"/>
        <w:tblW w:w="10207" w:type="dxa"/>
        <w:tblInd w:w="-289" w:type="dxa"/>
        <w:tblLook w:val="04A0" w:firstRow="1" w:lastRow="0" w:firstColumn="1" w:lastColumn="0" w:noHBand="0" w:noVBand="1"/>
      </w:tblPr>
      <w:tblGrid>
        <w:gridCol w:w="710"/>
        <w:gridCol w:w="2693"/>
        <w:gridCol w:w="2268"/>
        <w:gridCol w:w="1843"/>
        <w:gridCol w:w="1701"/>
        <w:gridCol w:w="992"/>
      </w:tblGrid>
      <w:tr w:rsidR="004F418B" w14:paraId="59D2B3C5" w14:textId="77777777" w:rsidTr="004F418B">
        <w:trPr>
          <w:trHeight w:val="573"/>
          <w:ins w:id="2381" w:author="Trung Nguyễn" w:date="2023-04-03T19:24:00Z"/>
        </w:trPr>
        <w:tc>
          <w:tcPr>
            <w:tcW w:w="710" w:type="dxa"/>
            <w:vAlign w:val="center"/>
          </w:tcPr>
          <w:p w14:paraId="5AD7BC76" w14:textId="1C804837" w:rsidR="004F418B" w:rsidRDefault="004F418B">
            <w:pPr>
              <w:jc w:val="center"/>
              <w:rPr>
                <w:ins w:id="2382" w:author="Trung Nguyễn" w:date="2023-04-03T19:24:00Z"/>
              </w:rPr>
              <w:pPrChange w:id="2383" w:author="Trung Nguyễn" w:date="2023-04-03T19:25:00Z">
                <w:pPr/>
              </w:pPrChange>
            </w:pPr>
            <w:ins w:id="2384" w:author="Trung Nguyễn" w:date="2023-04-03T19:25:00Z">
              <w:r w:rsidRPr="00D54584">
                <w:rPr>
                  <w:b/>
                  <w:bCs/>
                </w:rPr>
                <w:t>STT</w:t>
              </w:r>
            </w:ins>
          </w:p>
        </w:tc>
        <w:tc>
          <w:tcPr>
            <w:tcW w:w="2693" w:type="dxa"/>
            <w:vAlign w:val="center"/>
          </w:tcPr>
          <w:p w14:paraId="2165DD1A" w14:textId="235283F5" w:rsidR="004F418B" w:rsidRDefault="004F418B">
            <w:pPr>
              <w:jc w:val="center"/>
              <w:rPr>
                <w:ins w:id="2385" w:author="Trung Nguyễn" w:date="2023-04-03T19:24:00Z"/>
              </w:rPr>
              <w:pPrChange w:id="2386" w:author="Trung Nguyễn" w:date="2023-04-03T19:25:00Z">
                <w:pPr/>
              </w:pPrChange>
            </w:pPr>
            <w:proofErr w:type="spellStart"/>
            <w:ins w:id="2387" w:author="Trung Nguyễn" w:date="2023-04-03T19:25: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ins>
            <w:proofErr w:type="spellEnd"/>
          </w:p>
        </w:tc>
        <w:tc>
          <w:tcPr>
            <w:tcW w:w="2268" w:type="dxa"/>
            <w:vAlign w:val="center"/>
          </w:tcPr>
          <w:p w14:paraId="5BDFE6F1" w14:textId="4763D98A" w:rsidR="004F418B" w:rsidRDefault="004F418B">
            <w:pPr>
              <w:jc w:val="center"/>
              <w:rPr>
                <w:ins w:id="2388" w:author="Trung Nguyễn" w:date="2023-04-03T19:24:00Z"/>
              </w:rPr>
              <w:pPrChange w:id="2389" w:author="Trung Nguyễn" w:date="2023-04-03T19:25:00Z">
                <w:pPr/>
              </w:pPrChange>
            </w:pPr>
            <w:proofErr w:type="spellStart"/>
            <w:ins w:id="2390" w:author="Trung Nguyễn" w:date="2023-04-03T19:25:00Z">
              <w:r w:rsidRPr="00241ADA">
                <w:rPr>
                  <w:b/>
                  <w:bCs/>
                </w:rPr>
                <w:t>Diễn</w:t>
              </w:r>
              <w:proofErr w:type="spellEnd"/>
              <w:r w:rsidRPr="00241ADA">
                <w:rPr>
                  <w:b/>
                  <w:bCs/>
                </w:rPr>
                <w:t xml:space="preserve"> </w:t>
              </w:r>
              <w:proofErr w:type="spellStart"/>
              <w:r w:rsidRPr="00241ADA">
                <w:rPr>
                  <w:b/>
                  <w:bCs/>
                </w:rPr>
                <w:t>giải</w:t>
              </w:r>
            </w:ins>
            <w:proofErr w:type="spellEnd"/>
          </w:p>
        </w:tc>
        <w:tc>
          <w:tcPr>
            <w:tcW w:w="1843" w:type="dxa"/>
            <w:vAlign w:val="center"/>
          </w:tcPr>
          <w:p w14:paraId="37AB83BE" w14:textId="0193B310" w:rsidR="004F418B" w:rsidRDefault="004F418B">
            <w:pPr>
              <w:jc w:val="center"/>
              <w:rPr>
                <w:ins w:id="2391" w:author="Trung Nguyễn" w:date="2023-04-03T19:24:00Z"/>
              </w:rPr>
              <w:pPrChange w:id="2392" w:author="Trung Nguyễn" w:date="2023-04-03T19:25:00Z">
                <w:pPr/>
              </w:pPrChange>
            </w:pPr>
            <w:proofErr w:type="spellStart"/>
            <w:ins w:id="2393" w:author="Trung Nguyễn" w:date="2023-04-03T19:25: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ins>
            <w:proofErr w:type="spellEnd"/>
          </w:p>
        </w:tc>
        <w:tc>
          <w:tcPr>
            <w:tcW w:w="1701" w:type="dxa"/>
            <w:vAlign w:val="center"/>
          </w:tcPr>
          <w:p w14:paraId="49E9E1D8" w14:textId="69F623E3" w:rsidR="004F418B" w:rsidRDefault="004F418B">
            <w:pPr>
              <w:jc w:val="center"/>
              <w:rPr>
                <w:ins w:id="2394" w:author="Trung Nguyễn" w:date="2023-04-03T19:24:00Z"/>
              </w:rPr>
              <w:pPrChange w:id="2395" w:author="Trung Nguyễn" w:date="2023-04-03T19:25:00Z">
                <w:pPr/>
              </w:pPrChange>
            </w:pPr>
            <w:proofErr w:type="spellStart"/>
            <w:ins w:id="2396" w:author="Trung Nguyễn" w:date="2023-04-03T19:25:00Z">
              <w:r w:rsidRPr="00241ADA">
                <w:rPr>
                  <w:b/>
                  <w:bCs/>
                </w:rPr>
                <w:t>Ràng</w:t>
              </w:r>
              <w:proofErr w:type="spellEnd"/>
              <w:r w:rsidRPr="00241ADA">
                <w:rPr>
                  <w:b/>
                  <w:bCs/>
                </w:rPr>
                <w:t xml:space="preserve"> </w:t>
              </w:r>
              <w:proofErr w:type="spellStart"/>
              <w:r w:rsidRPr="00241ADA">
                <w:rPr>
                  <w:b/>
                  <w:bCs/>
                </w:rPr>
                <w:t>buộc</w:t>
              </w:r>
            </w:ins>
            <w:proofErr w:type="spellEnd"/>
          </w:p>
        </w:tc>
        <w:tc>
          <w:tcPr>
            <w:tcW w:w="992" w:type="dxa"/>
            <w:vAlign w:val="center"/>
          </w:tcPr>
          <w:p w14:paraId="2C8A02CC" w14:textId="5F9B4199" w:rsidR="004F418B" w:rsidRDefault="004F418B">
            <w:pPr>
              <w:jc w:val="center"/>
              <w:rPr>
                <w:ins w:id="2397" w:author="Trung Nguyễn" w:date="2023-04-03T19:24:00Z"/>
              </w:rPr>
              <w:pPrChange w:id="2398" w:author="Trung Nguyễn" w:date="2023-04-03T19:25:00Z">
                <w:pPr/>
              </w:pPrChange>
            </w:pPr>
            <w:proofErr w:type="spellStart"/>
            <w:ins w:id="2399" w:author="Trung Nguyễn" w:date="2023-04-03T19:25:00Z">
              <w:r w:rsidRPr="00241ADA">
                <w:rPr>
                  <w:b/>
                  <w:bCs/>
                </w:rPr>
                <w:t>Độ</w:t>
              </w:r>
              <w:proofErr w:type="spellEnd"/>
              <w:r w:rsidRPr="00241ADA">
                <w:rPr>
                  <w:b/>
                  <w:bCs/>
                </w:rPr>
                <w:t xml:space="preserve"> </w:t>
              </w:r>
              <w:proofErr w:type="spellStart"/>
              <w:r w:rsidRPr="00241ADA">
                <w:rPr>
                  <w:b/>
                  <w:bCs/>
                </w:rPr>
                <w:t>dài</w:t>
              </w:r>
            </w:ins>
            <w:proofErr w:type="spellEnd"/>
          </w:p>
        </w:tc>
      </w:tr>
      <w:tr w:rsidR="004F418B" w14:paraId="7C4A459E" w14:textId="77777777" w:rsidTr="004F418B">
        <w:trPr>
          <w:trHeight w:val="567"/>
          <w:ins w:id="2400" w:author="Trung Nguyễn" w:date="2023-04-03T19:24:00Z"/>
        </w:trPr>
        <w:tc>
          <w:tcPr>
            <w:tcW w:w="710" w:type="dxa"/>
            <w:vAlign w:val="center"/>
          </w:tcPr>
          <w:p w14:paraId="42B4EF38" w14:textId="1E85F8A5" w:rsidR="004F418B" w:rsidRDefault="009B5657">
            <w:pPr>
              <w:jc w:val="center"/>
              <w:rPr>
                <w:ins w:id="2401" w:author="Trung Nguyễn" w:date="2023-04-03T19:24:00Z"/>
              </w:rPr>
              <w:pPrChange w:id="2402" w:author="Trung Nguyễn" w:date="2023-04-03T19:25:00Z">
                <w:pPr/>
              </w:pPrChange>
            </w:pPr>
            <w:ins w:id="2403" w:author="Trung Nguyễn" w:date="2023-04-03T19:26:00Z">
              <w:r>
                <w:t>1</w:t>
              </w:r>
            </w:ins>
          </w:p>
        </w:tc>
        <w:tc>
          <w:tcPr>
            <w:tcW w:w="2693" w:type="dxa"/>
            <w:vAlign w:val="center"/>
          </w:tcPr>
          <w:p w14:paraId="324A22A4" w14:textId="00AF031B" w:rsidR="004F418B" w:rsidRDefault="009B5657">
            <w:pPr>
              <w:jc w:val="center"/>
              <w:rPr>
                <w:ins w:id="2404" w:author="Trung Nguyễn" w:date="2023-04-03T19:24:00Z"/>
              </w:rPr>
              <w:pPrChange w:id="2405" w:author="Trung Nguyễn" w:date="2023-04-03T19:25:00Z">
                <w:pPr/>
              </w:pPrChange>
            </w:pPr>
            <w:ins w:id="2406" w:author="Trung Nguyễn" w:date="2023-04-03T19:26:00Z">
              <w:r>
                <w:t>ID</w:t>
              </w:r>
            </w:ins>
          </w:p>
        </w:tc>
        <w:tc>
          <w:tcPr>
            <w:tcW w:w="2268" w:type="dxa"/>
            <w:vAlign w:val="center"/>
          </w:tcPr>
          <w:p w14:paraId="611FCB9D" w14:textId="695C7744" w:rsidR="004F418B" w:rsidRDefault="009B5657">
            <w:pPr>
              <w:jc w:val="center"/>
              <w:rPr>
                <w:ins w:id="2407" w:author="Trung Nguyễn" w:date="2023-04-03T19:24:00Z"/>
              </w:rPr>
              <w:pPrChange w:id="2408" w:author="Trung Nguyễn" w:date="2023-04-03T19:25:00Z">
                <w:pPr/>
              </w:pPrChange>
            </w:pPr>
            <w:proofErr w:type="spellStart"/>
            <w:ins w:id="2409" w:author="Trung Nguyễn" w:date="2023-04-03T19:26:00Z">
              <w:r>
                <w:t>Mã</w:t>
              </w:r>
              <w:proofErr w:type="spellEnd"/>
              <w:r>
                <w:t xml:space="preserve"> </w:t>
              </w:r>
              <w:proofErr w:type="spellStart"/>
              <w:r>
                <w:t>đơn</w:t>
              </w:r>
              <w:proofErr w:type="spellEnd"/>
              <w:r>
                <w:t xml:space="preserve"> </w:t>
              </w:r>
              <w:proofErr w:type="spellStart"/>
              <w:r>
                <w:t>hàng</w:t>
              </w:r>
            </w:ins>
            <w:proofErr w:type="spellEnd"/>
          </w:p>
        </w:tc>
        <w:tc>
          <w:tcPr>
            <w:tcW w:w="1843" w:type="dxa"/>
            <w:vAlign w:val="center"/>
          </w:tcPr>
          <w:p w14:paraId="1BD31E4E" w14:textId="2D943A35" w:rsidR="004F418B" w:rsidRDefault="00E265F7">
            <w:pPr>
              <w:jc w:val="center"/>
              <w:rPr>
                <w:ins w:id="2410" w:author="Trung Nguyễn" w:date="2023-04-03T19:24:00Z"/>
              </w:rPr>
              <w:pPrChange w:id="2411" w:author="Trung Nguyễn" w:date="2023-04-03T19:25:00Z">
                <w:pPr/>
              </w:pPrChange>
            </w:pPr>
            <w:ins w:id="2412" w:author="Trung Nguyễn" w:date="2023-04-03T20:07:00Z">
              <w:r>
                <w:t>Int</w:t>
              </w:r>
            </w:ins>
          </w:p>
        </w:tc>
        <w:tc>
          <w:tcPr>
            <w:tcW w:w="1701" w:type="dxa"/>
            <w:vAlign w:val="center"/>
          </w:tcPr>
          <w:p w14:paraId="0D3E48C4" w14:textId="5BAB58D2" w:rsidR="004F418B" w:rsidRDefault="009B5657">
            <w:pPr>
              <w:jc w:val="center"/>
              <w:rPr>
                <w:ins w:id="2413" w:author="Trung Nguyễn" w:date="2023-04-03T19:24:00Z"/>
              </w:rPr>
              <w:pPrChange w:id="2414" w:author="Trung Nguyễn" w:date="2023-04-03T19:25:00Z">
                <w:pPr/>
              </w:pPrChange>
            </w:pPr>
            <w:proofErr w:type="spellStart"/>
            <w:ins w:id="2415" w:author="Trung Nguyễn" w:date="2023-04-03T19:26:00Z">
              <w:r>
                <w:t>Khóa</w:t>
              </w:r>
              <w:proofErr w:type="spellEnd"/>
              <w:r>
                <w:t xml:space="preserve"> </w:t>
              </w:r>
              <w:proofErr w:type="spellStart"/>
              <w:r>
                <w:t>chính</w:t>
              </w:r>
            </w:ins>
            <w:proofErr w:type="spellEnd"/>
          </w:p>
        </w:tc>
        <w:tc>
          <w:tcPr>
            <w:tcW w:w="992" w:type="dxa"/>
            <w:vAlign w:val="center"/>
          </w:tcPr>
          <w:p w14:paraId="297A440C" w14:textId="224C1E94" w:rsidR="004F418B" w:rsidRDefault="004F418B">
            <w:pPr>
              <w:jc w:val="center"/>
              <w:rPr>
                <w:ins w:id="2416" w:author="Trung Nguyễn" w:date="2023-04-03T19:24:00Z"/>
              </w:rPr>
              <w:pPrChange w:id="2417" w:author="Trung Nguyễn" w:date="2023-04-03T19:25:00Z">
                <w:pPr/>
              </w:pPrChange>
            </w:pPr>
          </w:p>
        </w:tc>
      </w:tr>
      <w:tr w:rsidR="009B5657" w14:paraId="23189CEC" w14:textId="77777777" w:rsidTr="004F418B">
        <w:trPr>
          <w:trHeight w:val="567"/>
          <w:ins w:id="2418" w:author="Trung Nguyễn" w:date="2023-04-03T19:26:00Z"/>
        </w:trPr>
        <w:tc>
          <w:tcPr>
            <w:tcW w:w="710" w:type="dxa"/>
            <w:vAlign w:val="center"/>
          </w:tcPr>
          <w:p w14:paraId="515088F0" w14:textId="1A35019F" w:rsidR="009B5657" w:rsidRDefault="009B5657" w:rsidP="004F418B">
            <w:pPr>
              <w:jc w:val="center"/>
              <w:rPr>
                <w:ins w:id="2419" w:author="Trung Nguyễn" w:date="2023-04-03T19:26:00Z"/>
              </w:rPr>
            </w:pPr>
            <w:ins w:id="2420" w:author="Trung Nguyễn" w:date="2023-04-03T19:26:00Z">
              <w:r>
                <w:t>2</w:t>
              </w:r>
            </w:ins>
          </w:p>
        </w:tc>
        <w:tc>
          <w:tcPr>
            <w:tcW w:w="2693" w:type="dxa"/>
            <w:vAlign w:val="center"/>
          </w:tcPr>
          <w:p w14:paraId="19A23E6D" w14:textId="56B64175" w:rsidR="009B5657" w:rsidRDefault="009B5657" w:rsidP="004F418B">
            <w:pPr>
              <w:jc w:val="center"/>
              <w:rPr>
                <w:ins w:id="2421" w:author="Trung Nguyễn" w:date="2023-04-03T19:26:00Z"/>
              </w:rPr>
            </w:pPr>
            <w:ins w:id="2422" w:author="Trung Nguyễn" w:date="2023-04-03T19:26:00Z">
              <w:r>
                <w:t>KH_ID</w:t>
              </w:r>
            </w:ins>
          </w:p>
        </w:tc>
        <w:tc>
          <w:tcPr>
            <w:tcW w:w="2268" w:type="dxa"/>
            <w:vAlign w:val="center"/>
          </w:tcPr>
          <w:p w14:paraId="004189E8" w14:textId="5FA447EF" w:rsidR="009B5657" w:rsidRDefault="009B5657" w:rsidP="004F418B">
            <w:pPr>
              <w:jc w:val="center"/>
              <w:rPr>
                <w:ins w:id="2423" w:author="Trung Nguyễn" w:date="2023-04-03T19:26:00Z"/>
              </w:rPr>
            </w:pPr>
            <w:proofErr w:type="spellStart"/>
            <w:ins w:id="2424" w:author="Trung Nguyễn" w:date="2023-04-03T19:26:00Z">
              <w:r>
                <w:t>Mã</w:t>
              </w:r>
              <w:proofErr w:type="spellEnd"/>
              <w:r>
                <w:t xml:space="preserve"> </w:t>
              </w:r>
              <w:proofErr w:type="spellStart"/>
              <w:r>
                <w:t>khách</w:t>
              </w:r>
              <w:proofErr w:type="spellEnd"/>
              <w:r>
                <w:t xml:space="preserve"> </w:t>
              </w:r>
              <w:proofErr w:type="spellStart"/>
              <w:r>
                <w:t>hàng</w:t>
              </w:r>
              <w:proofErr w:type="spellEnd"/>
            </w:ins>
          </w:p>
        </w:tc>
        <w:tc>
          <w:tcPr>
            <w:tcW w:w="1843" w:type="dxa"/>
            <w:vAlign w:val="center"/>
          </w:tcPr>
          <w:p w14:paraId="6D54467F" w14:textId="7BC8E71A" w:rsidR="009B5657" w:rsidRDefault="00E265F7" w:rsidP="004F418B">
            <w:pPr>
              <w:jc w:val="center"/>
              <w:rPr>
                <w:ins w:id="2425" w:author="Trung Nguyễn" w:date="2023-04-03T19:26:00Z"/>
              </w:rPr>
            </w:pPr>
            <w:ins w:id="2426" w:author="Trung Nguyễn" w:date="2023-04-03T20:07:00Z">
              <w:r>
                <w:t>Int</w:t>
              </w:r>
            </w:ins>
          </w:p>
        </w:tc>
        <w:tc>
          <w:tcPr>
            <w:tcW w:w="1701" w:type="dxa"/>
            <w:vAlign w:val="center"/>
          </w:tcPr>
          <w:p w14:paraId="55215F56" w14:textId="47C9734C" w:rsidR="009B5657" w:rsidRDefault="009B5657" w:rsidP="004F418B">
            <w:pPr>
              <w:jc w:val="center"/>
              <w:rPr>
                <w:ins w:id="2427" w:author="Trung Nguyễn" w:date="2023-04-03T19:26:00Z"/>
              </w:rPr>
            </w:pPr>
            <w:proofErr w:type="spellStart"/>
            <w:ins w:id="2428" w:author="Trung Nguyễn" w:date="2023-04-03T19:26:00Z">
              <w:r>
                <w:t>Khóa</w:t>
              </w:r>
              <w:proofErr w:type="spellEnd"/>
              <w:r>
                <w:t xml:space="preserve"> </w:t>
              </w:r>
              <w:proofErr w:type="spellStart"/>
              <w:r>
                <w:t>ngoại</w:t>
              </w:r>
              <w:proofErr w:type="spellEnd"/>
            </w:ins>
          </w:p>
        </w:tc>
        <w:tc>
          <w:tcPr>
            <w:tcW w:w="992" w:type="dxa"/>
            <w:vAlign w:val="center"/>
          </w:tcPr>
          <w:p w14:paraId="7C534F5D" w14:textId="6074AC8A" w:rsidR="009B5657" w:rsidRDefault="009B5657" w:rsidP="004F418B">
            <w:pPr>
              <w:jc w:val="center"/>
              <w:rPr>
                <w:ins w:id="2429" w:author="Trung Nguyễn" w:date="2023-04-03T19:26:00Z"/>
              </w:rPr>
            </w:pPr>
          </w:p>
        </w:tc>
      </w:tr>
      <w:tr w:rsidR="009B5657" w14:paraId="51333C7E" w14:textId="77777777" w:rsidTr="004F418B">
        <w:trPr>
          <w:trHeight w:val="567"/>
          <w:ins w:id="2430" w:author="Trung Nguyễn" w:date="2023-04-03T19:27:00Z"/>
        </w:trPr>
        <w:tc>
          <w:tcPr>
            <w:tcW w:w="710" w:type="dxa"/>
            <w:vAlign w:val="center"/>
          </w:tcPr>
          <w:p w14:paraId="37616245" w14:textId="42302130" w:rsidR="009B5657" w:rsidRDefault="009B5657" w:rsidP="004F418B">
            <w:pPr>
              <w:jc w:val="center"/>
              <w:rPr>
                <w:ins w:id="2431" w:author="Trung Nguyễn" w:date="2023-04-03T19:27:00Z"/>
              </w:rPr>
            </w:pPr>
            <w:ins w:id="2432" w:author="Trung Nguyễn" w:date="2023-04-03T19:27:00Z">
              <w:r>
                <w:t>3</w:t>
              </w:r>
            </w:ins>
          </w:p>
        </w:tc>
        <w:tc>
          <w:tcPr>
            <w:tcW w:w="2693" w:type="dxa"/>
            <w:vAlign w:val="center"/>
          </w:tcPr>
          <w:p w14:paraId="2E03C656" w14:textId="2F251843" w:rsidR="009B5657" w:rsidRDefault="009B5657" w:rsidP="004F418B">
            <w:pPr>
              <w:jc w:val="center"/>
              <w:rPr>
                <w:ins w:id="2433" w:author="Trung Nguyễn" w:date="2023-04-03T19:27:00Z"/>
              </w:rPr>
            </w:pPr>
            <w:proofErr w:type="spellStart"/>
            <w:ins w:id="2434" w:author="Trung Nguyễn" w:date="2023-04-03T19:27:00Z">
              <w:r>
                <w:t>FullName</w:t>
              </w:r>
              <w:proofErr w:type="spellEnd"/>
            </w:ins>
          </w:p>
        </w:tc>
        <w:tc>
          <w:tcPr>
            <w:tcW w:w="2268" w:type="dxa"/>
            <w:vAlign w:val="center"/>
          </w:tcPr>
          <w:p w14:paraId="61DC9FD7" w14:textId="6E3BB080" w:rsidR="009B5657" w:rsidRDefault="009B5657" w:rsidP="004F418B">
            <w:pPr>
              <w:jc w:val="center"/>
              <w:rPr>
                <w:ins w:id="2435" w:author="Trung Nguyễn" w:date="2023-04-03T19:27:00Z"/>
              </w:rPr>
            </w:pPr>
            <w:proofErr w:type="spellStart"/>
            <w:ins w:id="2436" w:author="Trung Nguyễn" w:date="2023-04-03T19:27:00Z">
              <w:r>
                <w:t>Họ</w:t>
              </w:r>
              <w:proofErr w:type="spellEnd"/>
              <w:r>
                <w:t xml:space="preserve"> </w:t>
              </w:r>
              <w:proofErr w:type="spellStart"/>
              <w:r>
                <w:t>tên</w:t>
              </w:r>
              <w:proofErr w:type="spellEnd"/>
              <w:r>
                <w:t xml:space="preserve"> </w:t>
              </w:r>
              <w:proofErr w:type="spellStart"/>
              <w:r>
                <w:t>khách</w:t>
              </w:r>
              <w:proofErr w:type="spellEnd"/>
              <w:r>
                <w:t xml:space="preserve"> </w:t>
              </w:r>
              <w:proofErr w:type="spellStart"/>
              <w:r>
                <w:t>hàng</w:t>
              </w:r>
              <w:proofErr w:type="spellEnd"/>
            </w:ins>
          </w:p>
        </w:tc>
        <w:tc>
          <w:tcPr>
            <w:tcW w:w="1843" w:type="dxa"/>
            <w:vAlign w:val="center"/>
          </w:tcPr>
          <w:p w14:paraId="67ECE9B3" w14:textId="6DB3E19D" w:rsidR="009B5657" w:rsidRDefault="009B5657" w:rsidP="004F418B">
            <w:pPr>
              <w:jc w:val="center"/>
              <w:rPr>
                <w:ins w:id="2437" w:author="Trung Nguyễn" w:date="2023-04-03T19:27:00Z"/>
              </w:rPr>
            </w:pPr>
            <w:proofErr w:type="spellStart"/>
            <w:ins w:id="2438" w:author="Trung Nguyễn" w:date="2023-04-03T19:27:00Z">
              <w:r>
                <w:t>Nvarchar</w:t>
              </w:r>
              <w:proofErr w:type="spellEnd"/>
            </w:ins>
          </w:p>
        </w:tc>
        <w:tc>
          <w:tcPr>
            <w:tcW w:w="1701" w:type="dxa"/>
            <w:vAlign w:val="center"/>
          </w:tcPr>
          <w:p w14:paraId="06CE55C4" w14:textId="6A43E7E5" w:rsidR="009B5657" w:rsidRDefault="009B5657" w:rsidP="004F418B">
            <w:pPr>
              <w:jc w:val="center"/>
              <w:rPr>
                <w:ins w:id="2439" w:author="Trung Nguyễn" w:date="2023-04-03T19:27:00Z"/>
              </w:rPr>
            </w:pPr>
            <w:ins w:id="2440" w:author="Trung Nguyễn" w:date="2023-04-03T19:27:00Z">
              <w:r>
                <w:t>Not null</w:t>
              </w:r>
            </w:ins>
          </w:p>
        </w:tc>
        <w:tc>
          <w:tcPr>
            <w:tcW w:w="992" w:type="dxa"/>
            <w:vAlign w:val="center"/>
          </w:tcPr>
          <w:p w14:paraId="34BCFC99" w14:textId="4B67D0C7" w:rsidR="009B5657" w:rsidRDefault="009B5657" w:rsidP="004F418B">
            <w:pPr>
              <w:jc w:val="center"/>
              <w:rPr>
                <w:ins w:id="2441" w:author="Trung Nguyễn" w:date="2023-04-03T19:27:00Z"/>
              </w:rPr>
            </w:pPr>
            <w:ins w:id="2442" w:author="Trung Nguyễn" w:date="2023-04-03T19:27:00Z">
              <w:r>
                <w:t>50</w:t>
              </w:r>
            </w:ins>
          </w:p>
        </w:tc>
      </w:tr>
      <w:tr w:rsidR="009B5657" w14:paraId="7575FA1D" w14:textId="77777777" w:rsidTr="004F418B">
        <w:trPr>
          <w:trHeight w:val="567"/>
          <w:ins w:id="2443" w:author="Trung Nguyễn" w:date="2023-04-03T19:27:00Z"/>
        </w:trPr>
        <w:tc>
          <w:tcPr>
            <w:tcW w:w="710" w:type="dxa"/>
            <w:vAlign w:val="center"/>
          </w:tcPr>
          <w:p w14:paraId="58794AD3" w14:textId="5ED61851" w:rsidR="009B5657" w:rsidRDefault="009B5657" w:rsidP="004F418B">
            <w:pPr>
              <w:jc w:val="center"/>
              <w:rPr>
                <w:ins w:id="2444" w:author="Trung Nguyễn" w:date="2023-04-03T19:27:00Z"/>
              </w:rPr>
            </w:pPr>
            <w:ins w:id="2445" w:author="Trung Nguyễn" w:date="2023-04-03T19:27:00Z">
              <w:r>
                <w:lastRenderedPageBreak/>
                <w:t>4</w:t>
              </w:r>
            </w:ins>
          </w:p>
        </w:tc>
        <w:tc>
          <w:tcPr>
            <w:tcW w:w="2693" w:type="dxa"/>
            <w:vAlign w:val="center"/>
          </w:tcPr>
          <w:p w14:paraId="40387158" w14:textId="709D6A93" w:rsidR="009B5657" w:rsidRDefault="009B5657" w:rsidP="004F418B">
            <w:pPr>
              <w:jc w:val="center"/>
              <w:rPr>
                <w:ins w:id="2446" w:author="Trung Nguyễn" w:date="2023-04-03T19:27:00Z"/>
              </w:rPr>
            </w:pPr>
            <w:ins w:id="2447" w:author="Trung Nguyễn" w:date="2023-04-03T19:27:00Z">
              <w:r>
                <w:t>Email</w:t>
              </w:r>
            </w:ins>
          </w:p>
        </w:tc>
        <w:tc>
          <w:tcPr>
            <w:tcW w:w="2268" w:type="dxa"/>
            <w:vAlign w:val="center"/>
          </w:tcPr>
          <w:p w14:paraId="50611E00" w14:textId="292B0923" w:rsidR="009B5657" w:rsidRDefault="009B5657" w:rsidP="004F418B">
            <w:pPr>
              <w:jc w:val="center"/>
              <w:rPr>
                <w:ins w:id="2448" w:author="Trung Nguyễn" w:date="2023-04-03T19:27:00Z"/>
              </w:rPr>
            </w:pPr>
            <w:ins w:id="2449" w:author="Trung Nguyễn" w:date="2023-04-03T19:27:00Z">
              <w:r>
                <w:t>Email</w:t>
              </w:r>
            </w:ins>
          </w:p>
        </w:tc>
        <w:tc>
          <w:tcPr>
            <w:tcW w:w="1843" w:type="dxa"/>
            <w:vAlign w:val="center"/>
          </w:tcPr>
          <w:p w14:paraId="38C8C875" w14:textId="769282D3" w:rsidR="009B5657" w:rsidRDefault="009B5657" w:rsidP="004F418B">
            <w:pPr>
              <w:jc w:val="center"/>
              <w:rPr>
                <w:ins w:id="2450" w:author="Trung Nguyễn" w:date="2023-04-03T19:27:00Z"/>
              </w:rPr>
            </w:pPr>
            <w:ins w:id="2451" w:author="Trung Nguyễn" w:date="2023-04-03T19:27:00Z">
              <w:r>
                <w:t>V</w:t>
              </w:r>
            </w:ins>
            <w:ins w:id="2452" w:author="Trung Nguyễn" w:date="2023-04-03T19:28:00Z">
              <w:r>
                <w:t>archar</w:t>
              </w:r>
            </w:ins>
          </w:p>
        </w:tc>
        <w:tc>
          <w:tcPr>
            <w:tcW w:w="1701" w:type="dxa"/>
            <w:vAlign w:val="center"/>
          </w:tcPr>
          <w:p w14:paraId="09BEFDE9" w14:textId="30E2E2C2" w:rsidR="009B5657" w:rsidRDefault="009B5657" w:rsidP="004F418B">
            <w:pPr>
              <w:jc w:val="center"/>
              <w:rPr>
                <w:ins w:id="2453" w:author="Trung Nguyễn" w:date="2023-04-03T19:27:00Z"/>
              </w:rPr>
            </w:pPr>
            <w:proofErr w:type="spellStart"/>
            <w:ins w:id="2454" w:author="Trung Nguyễn" w:date="2023-04-03T19:28:00Z">
              <w:r>
                <w:t>Khóa</w:t>
              </w:r>
              <w:proofErr w:type="spellEnd"/>
              <w:r>
                <w:t xml:space="preserve"> </w:t>
              </w:r>
              <w:proofErr w:type="spellStart"/>
              <w:r>
                <w:t>ngoại</w:t>
              </w:r>
            </w:ins>
            <w:proofErr w:type="spellEnd"/>
          </w:p>
        </w:tc>
        <w:tc>
          <w:tcPr>
            <w:tcW w:w="992" w:type="dxa"/>
            <w:vAlign w:val="center"/>
          </w:tcPr>
          <w:p w14:paraId="7F1F791B" w14:textId="51F0AA4B" w:rsidR="009B5657" w:rsidRDefault="009B5657" w:rsidP="004F418B">
            <w:pPr>
              <w:jc w:val="center"/>
              <w:rPr>
                <w:ins w:id="2455" w:author="Trung Nguyễn" w:date="2023-04-03T19:27:00Z"/>
              </w:rPr>
            </w:pPr>
            <w:ins w:id="2456" w:author="Trung Nguyễn" w:date="2023-04-03T19:28:00Z">
              <w:r>
                <w:t>50</w:t>
              </w:r>
            </w:ins>
          </w:p>
        </w:tc>
      </w:tr>
      <w:tr w:rsidR="009B5657" w14:paraId="3E01FAA0" w14:textId="77777777" w:rsidTr="004F418B">
        <w:trPr>
          <w:trHeight w:val="567"/>
          <w:ins w:id="2457" w:author="Trung Nguyễn" w:date="2023-04-03T19:28:00Z"/>
        </w:trPr>
        <w:tc>
          <w:tcPr>
            <w:tcW w:w="710" w:type="dxa"/>
            <w:vAlign w:val="center"/>
          </w:tcPr>
          <w:p w14:paraId="2B50C46E" w14:textId="130B2BFD" w:rsidR="009B5657" w:rsidRDefault="009B5657" w:rsidP="004F418B">
            <w:pPr>
              <w:jc w:val="center"/>
              <w:rPr>
                <w:ins w:id="2458" w:author="Trung Nguyễn" w:date="2023-04-03T19:28:00Z"/>
              </w:rPr>
            </w:pPr>
            <w:ins w:id="2459" w:author="Trung Nguyễn" w:date="2023-04-03T19:28:00Z">
              <w:r>
                <w:t>5</w:t>
              </w:r>
            </w:ins>
          </w:p>
        </w:tc>
        <w:tc>
          <w:tcPr>
            <w:tcW w:w="2693" w:type="dxa"/>
            <w:vAlign w:val="center"/>
          </w:tcPr>
          <w:p w14:paraId="548C6D1A" w14:textId="392002C8" w:rsidR="009B5657" w:rsidRDefault="009B5657" w:rsidP="004F418B">
            <w:pPr>
              <w:jc w:val="center"/>
              <w:rPr>
                <w:ins w:id="2460" w:author="Trung Nguyễn" w:date="2023-04-03T19:28:00Z"/>
              </w:rPr>
            </w:pPr>
            <w:proofErr w:type="spellStart"/>
            <w:ins w:id="2461" w:author="Trung Nguyễn" w:date="2023-04-03T19:28:00Z">
              <w:r>
                <w:t>Phone_Number</w:t>
              </w:r>
              <w:proofErr w:type="spellEnd"/>
            </w:ins>
          </w:p>
        </w:tc>
        <w:tc>
          <w:tcPr>
            <w:tcW w:w="2268" w:type="dxa"/>
            <w:vAlign w:val="center"/>
          </w:tcPr>
          <w:p w14:paraId="2A4260AE" w14:textId="4D02678B" w:rsidR="009B5657" w:rsidRDefault="009B5657" w:rsidP="004F418B">
            <w:pPr>
              <w:jc w:val="center"/>
              <w:rPr>
                <w:ins w:id="2462" w:author="Trung Nguyễn" w:date="2023-04-03T19:28:00Z"/>
              </w:rPr>
            </w:pPr>
            <w:proofErr w:type="spellStart"/>
            <w:ins w:id="2463" w:author="Trung Nguyễn" w:date="2023-04-03T19:28:00Z">
              <w:r>
                <w:t>Số</w:t>
              </w:r>
              <w:proofErr w:type="spellEnd"/>
              <w:r>
                <w:t xml:space="preserve"> </w:t>
              </w:r>
              <w:proofErr w:type="spellStart"/>
              <w:r w:rsidR="004C29EB">
                <w:t>điện</w:t>
              </w:r>
              <w:proofErr w:type="spellEnd"/>
              <w:r w:rsidR="004C29EB">
                <w:t xml:space="preserve"> </w:t>
              </w:r>
              <w:proofErr w:type="spellStart"/>
              <w:r w:rsidR="004C29EB">
                <w:t>thoại</w:t>
              </w:r>
              <w:proofErr w:type="spellEnd"/>
            </w:ins>
          </w:p>
        </w:tc>
        <w:tc>
          <w:tcPr>
            <w:tcW w:w="1843" w:type="dxa"/>
            <w:vAlign w:val="center"/>
          </w:tcPr>
          <w:p w14:paraId="4F83ABB5" w14:textId="7BA4DEA8" w:rsidR="009B5657" w:rsidRDefault="004C29EB" w:rsidP="004F418B">
            <w:pPr>
              <w:jc w:val="center"/>
              <w:rPr>
                <w:ins w:id="2464" w:author="Trung Nguyễn" w:date="2023-04-03T19:28:00Z"/>
              </w:rPr>
            </w:pPr>
            <w:ins w:id="2465" w:author="Trung Nguyễn" w:date="2023-04-03T19:28:00Z">
              <w:r>
                <w:t>Varchar</w:t>
              </w:r>
            </w:ins>
          </w:p>
        </w:tc>
        <w:tc>
          <w:tcPr>
            <w:tcW w:w="1701" w:type="dxa"/>
            <w:vAlign w:val="center"/>
          </w:tcPr>
          <w:p w14:paraId="095F16F3" w14:textId="2BB730F6" w:rsidR="009B5657" w:rsidRDefault="004C29EB" w:rsidP="004F418B">
            <w:pPr>
              <w:jc w:val="center"/>
              <w:rPr>
                <w:ins w:id="2466" w:author="Trung Nguyễn" w:date="2023-04-03T19:28:00Z"/>
              </w:rPr>
            </w:pPr>
            <w:ins w:id="2467" w:author="Trung Nguyễn" w:date="2023-04-03T19:28:00Z">
              <w:r>
                <w:t>Not null</w:t>
              </w:r>
            </w:ins>
          </w:p>
        </w:tc>
        <w:tc>
          <w:tcPr>
            <w:tcW w:w="992" w:type="dxa"/>
            <w:vAlign w:val="center"/>
          </w:tcPr>
          <w:p w14:paraId="200013BD" w14:textId="750D2952" w:rsidR="009B5657" w:rsidRDefault="004C29EB" w:rsidP="004F418B">
            <w:pPr>
              <w:jc w:val="center"/>
              <w:rPr>
                <w:ins w:id="2468" w:author="Trung Nguyễn" w:date="2023-04-03T19:28:00Z"/>
              </w:rPr>
            </w:pPr>
            <w:ins w:id="2469" w:author="Trung Nguyễn" w:date="2023-04-03T19:28:00Z">
              <w:r>
                <w:t>20</w:t>
              </w:r>
            </w:ins>
          </w:p>
        </w:tc>
      </w:tr>
      <w:tr w:rsidR="004C29EB" w14:paraId="23A3BE5B" w14:textId="77777777" w:rsidTr="004F418B">
        <w:trPr>
          <w:trHeight w:val="567"/>
          <w:ins w:id="2470" w:author="Trung Nguyễn" w:date="2023-04-03T19:28:00Z"/>
        </w:trPr>
        <w:tc>
          <w:tcPr>
            <w:tcW w:w="710" w:type="dxa"/>
            <w:vAlign w:val="center"/>
          </w:tcPr>
          <w:p w14:paraId="56B68EB7" w14:textId="4BF311A2" w:rsidR="004C29EB" w:rsidRDefault="004C29EB" w:rsidP="004F418B">
            <w:pPr>
              <w:jc w:val="center"/>
              <w:rPr>
                <w:ins w:id="2471" w:author="Trung Nguyễn" w:date="2023-04-03T19:28:00Z"/>
              </w:rPr>
            </w:pPr>
            <w:ins w:id="2472" w:author="Trung Nguyễn" w:date="2023-04-03T19:28:00Z">
              <w:r>
                <w:t>6</w:t>
              </w:r>
            </w:ins>
          </w:p>
        </w:tc>
        <w:tc>
          <w:tcPr>
            <w:tcW w:w="2693" w:type="dxa"/>
            <w:vAlign w:val="center"/>
          </w:tcPr>
          <w:p w14:paraId="348DF5B9" w14:textId="00D70198" w:rsidR="004C29EB" w:rsidRDefault="004C29EB" w:rsidP="004F418B">
            <w:pPr>
              <w:jc w:val="center"/>
              <w:rPr>
                <w:ins w:id="2473" w:author="Trung Nguyễn" w:date="2023-04-03T19:28:00Z"/>
              </w:rPr>
            </w:pPr>
            <w:ins w:id="2474" w:author="Trung Nguyễn" w:date="2023-04-03T19:28:00Z">
              <w:r>
                <w:t>Address</w:t>
              </w:r>
            </w:ins>
          </w:p>
        </w:tc>
        <w:tc>
          <w:tcPr>
            <w:tcW w:w="2268" w:type="dxa"/>
            <w:vAlign w:val="center"/>
          </w:tcPr>
          <w:p w14:paraId="45187B9F" w14:textId="470C75F6" w:rsidR="004C29EB" w:rsidRDefault="004C29EB" w:rsidP="004F418B">
            <w:pPr>
              <w:jc w:val="center"/>
              <w:rPr>
                <w:ins w:id="2475" w:author="Trung Nguyễn" w:date="2023-04-03T19:28:00Z"/>
              </w:rPr>
            </w:pPr>
            <w:proofErr w:type="spellStart"/>
            <w:ins w:id="2476" w:author="Trung Nguyễn" w:date="2023-04-03T19:28:00Z">
              <w:r>
                <w:t>Địa</w:t>
              </w:r>
              <w:proofErr w:type="spellEnd"/>
              <w:r>
                <w:t xml:space="preserve"> </w:t>
              </w:r>
              <w:proofErr w:type="spellStart"/>
              <w:r>
                <w:t>chỉ</w:t>
              </w:r>
              <w:proofErr w:type="spellEnd"/>
            </w:ins>
          </w:p>
        </w:tc>
        <w:tc>
          <w:tcPr>
            <w:tcW w:w="1843" w:type="dxa"/>
            <w:vAlign w:val="center"/>
          </w:tcPr>
          <w:p w14:paraId="574B4C31" w14:textId="6860A341" w:rsidR="004C29EB" w:rsidRDefault="004C29EB" w:rsidP="004F418B">
            <w:pPr>
              <w:jc w:val="center"/>
              <w:rPr>
                <w:ins w:id="2477" w:author="Trung Nguyễn" w:date="2023-04-03T19:28:00Z"/>
              </w:rPr>
            </w:pPr>
            <w:proofErr w:type="spellStart"/>
            <w:ins w:id="2478" w:author="Trung Nguyễn" w:date="2023-04-03T19:28:00Z">
              <w:r>
                <w:t>Nvarchar</w:t>
              </w:r>
              <w:proofErr w:type="spellEnd"/>
            </w:ins>
          </w:p>
        </w:tc>
        <w:tc>
          <w:tcPr>
            <w:tcW w:w="1701" w:type="dxa"/>
            <w:vAlign w:val="center"/>
          </w:tcPr>
          <w:p w14:paraId="7EB6CDF0" w14:textId="0DEF960B" w:rsidR="004C29EB" w:rsidRDefault="004C29EB" w:rsidP="004F418B">
            <w:pPr>
              <w:jc w:val="center"/>
              <w:rPr>
                <w:ins w:id="2479" w:author="Trung Nguyễn" w:date="2023-04-03T19:28:00Z"/>
              </w:rPr>
            </w:pPr>
            <w:ins w:id="2480" w:author="Trung Nguyễn" w:date="2023-04-03T19:28:00Z">
              <w:r>
                <w:t>Not null</w:t>
              </w:r>
            </w:ins>
          </w:p>
        </w:tc>
        <w:tc>
          <w:tcPr>
            <w:tcW w:w="992" w:type="dxa"/>
            <w:vAlign w:val="center"/>
          </w:tcPr>
          <w:p w14:paraId="46075DBC" w14:textId="112E8E37" w:rsidR="004C29EB" w:rsidRDefault="004C29EB" w:rsidP="004F418B">
            <w:pPr>
              <w:jc w:val="center"/>
              <w:rPr>
                <w:ins w:id="2481" w:author="Trung Nguyễn" w:date="2023-04-03T19:28:00Z"/>
              </w:rPr>
            </w:pPr>
            <w:ins w:id="2482" w:author="Trung Nguyễn" w:date="2023-04-03T19:29:00Z">
              <w:r>
                <w:t>200</w:t>
              </w:r>
            </w:ins>
          </w:p>
        </w:tc>
      </w:tr>
      <w:tr w:rsidR="004C29EB" w14:paraId="03A0F2CA" w14:textId="77777777" w:rsidTr="004F418B">
        <w:trPr>
          <w:trHeight w:val="567"/>
          <w:ins w:id="2483" w:author="Trung Nguyễn" w:date="2023-04-03T19:29:00Z"/>
        </w:trPr>
        <w:tc>
          <w:tcPr>
            <w:tcW w:w="710" w:type="dxa"/>
            <w:vAlign w:val="center"/>
          </w:tcPr>
          <w:p w14:paraId="0FA39A4B" w14:textId="7444958C" w:rsidR="004C29EB" w:rsidRDefault="004C29EB" w:rsidP="004F418B">
            <w:pPr>
              <w:jc w:val="center"/>
              <w:rPr>
                <w:ins w:id="2484" w:author="Trung Nguyễn" w:date="2023-04-03T19:29:00Z"/>
              </w:rPr>
            </w:pPr>
            <w:ins w:id="2485" w:author="Trung Nguyễn" w:date="2023-04-03T19:29:00Z">
              <w:r>
                <w:t>7</w:t>
              </w:r>
            </w:ins>
          </w:p>
        </w:tc>
        <w:tc>
          <w:tcPr>
            <w:tcW w:w="2693" w:type="dxa"/>
            <w:vAlign w:val="center"/>
          </w:tcPr>
          <w:p w14:paraId="1262F322" w14:textId="3806F868" w:rsidR="004C29EB" w:rsidRDefault="004C29EB" w:rsidP="004F418B">
            <w:pPr>
              <w:jc w:val="center"/>
              <w:rPr>
                <w:ins w:id="2486" w:author="Trung Nguyễn" w:date="2023-04-03T19:29:00Z"/>
              </w:rPr>
            </w:pPr>
            <w:ins w:id="2487" w:author="Trung Nguyễn" w:date="2023-04-03T19:29:00Z">
              <w:r>
                <w:t>Note</w:t>
              </w:r>
            </w:ins>
          </w:p>
        </w:tc>
        <w:tc>
          <w:tcPr>
            <w:tcW w:w="2268" w:type="dxa"/>
            <w:vAlign w:val="center"/>
          </w:tcPr>
          <w:p w14:paraId="7916288E" w14:textId="071125F2" w:rsidR="004C29EB" w:rsidRDefault="004C29EB" w:rsidP="004F418B">
            <w:pPr>
              <w:jc w:val="center"/>
              <w:rPr>
                <w:ins w:id="2488" w:author="Trung Nguyễn" w:date="2023-04-03T19:29:00Z"/>
              </w:rPr>
            </w:pPr>
            <w:proofErr w:type="spellStart"/>
            <w:ins w:id="2489" w:author="Trung Nguyễn" w:date="2023-04-03T19:29:00Z">
              <w:r>
                <w:t>Ghi</w:t>
              </w:r>
              <w:proofErr w:type="spellEnd"/>
              <w:r>
                <w:t xml:space="preserve"> </w:t>
              </w:r>
              <w:proofErr w:type="spellStart"/>
              <w:r>
                <w:t>chú</w:t>
              </w:r>
              <w:proofErr w:type="spellEnd"/>
            </w:ins>
          </w:p>
        </w:tc>
        <w:tc>
          <w:tcPr>
            <w:tcW w:w="1843" w:type="dxa"/>
            <w:vAlign w:val="center"/>
          </w:tcPr>
          <w:p w14:paraId="621EBB2E" w14:textId="05ED0C6B" w:rsidR="004C29EB" w:rsidRDefault="004C29EB" w:rsidP="004F418B">
            <w:pPr>
              <w:jc w:val="center"/>
              <w:rPr>
                <w:ins w:id="2490" w:author="Trung Nguyễn" w:date="2023-04-03T19:29:00Z"/>
              </w:rPr>
            </w:pPr>
            <w:proofErr w:type="spellStart"/>
            <w:ins w:id="2491" w:author="Trung Nguyễn" w:date="2023-04-03T19:29:00Z">
              <w:r>
                <w:t>Nvarchar</w:t>
              </w:r>
              <w:proofErr w:type="spellEnd"/>
            </w:ins>
          </w:p>
        </w:tc>
        <w:tc>
          <w:tcPr>
            <w:tcW w:w="1701" w:type="dxa"/>
            <w:vAlign w:val="center"/>
          </w:tcPr>
          <w:p w14:paraId="4FFFCD9E" w14:textId="339D18F0" w:rsidR="004C29EB" w:rsidRDefault="004C29EB" w:rsidP="004F418B">
            <w:pPr>
              <w:jc w:val="center"/>
              <w:rPr>
                <w:ins w:id="2492" w:author="Trung Nguyễn" w:date="2023-04-03T19:29:00Z"/>
              </w:rPr>
            </w:pPr>
            <w:ins w:id="2493" w:author="Trung Nguyễn" w:date="2023-04-03T19:29:00Z">
              <w:r>
                <w:t>Not null</w:t>
              </w:r>
            </w:ins>
          </w:p>
        </w:tc>
        <w:tc>
          <w:tcPr>
            <w:tcW w:w="992" w:type="dxa"/>
            <w:vAlign w:val="center"/>
          </w:tcPr>
          <w:p w14:paraId="2380148C" w14:textId="55AD46A7" w:rsidR="004C29EB" w:rsidRDefault="004C29EB" w:rsidP="004F418B">
            <w:pPr>
              <w:jc w:val="center"/>
              <w:rPr>
                <w:ins w:id="2494" w:author="Trung Nguyễn" w:date="2023-04-03T19:29:00Z"/>
              </w:rPr>
            </w:pPr>
            <w:ins w:id="2495" w:author="Trung Nguyễn" w:date="2023-04-03T19:29:00Z">
              <w:r>
                <w:t>1000</w:t>
              </w:r>
            </w:ins>
          </w:p>
        </w:tc>
      </w:tr>
      <w:tr w:rsidR="004C29EB" w14:paraId="37F15ED7" w14:textId="77777777" w:rsidTr="004F418B">
        <w:trPr>
          <w:trHeight w:val="567"/>
          <w:ins w:id="2496" w:author="Trung Nguyễn" w:date="2023-04-03T19:29:00Z"/>
        </w:trPr>
        <w:tc>
          <w:tcPr>
            <w:tcW w:w="710" w:type="dxa"/>
            <w:vAlign w:val="center"/>
          </w:tcPr>
          <w:p w14:paraId="6AB8AAB4" w14:textId="064FCA2F" w:rsidR="004C29EB" w:rsidRDefault="004C29EB" w:rsidP="004F418B">
            <w:pPr>
              <w:jc w:val="center"/>
              <w:rPr>
                <w:ins w:id="2497" w:author="Trung Nguyễn" w:date="2023-04-03T19:29:00Z"/>
              </w:rPr>
            </w:pPr>
            <w:ins w:id="2498" w:author="Trung Nguyễn" w:date="2023-04-03T19:29:00Z">
              <w:r>
                <w:t>8</w:t>
              </w:r>
            </w:ins>
          </w:p>
        </w:tc>
        <w:tc>
          <w:tcPr>
            <w:tcW w:w="2693" w:type="dxa"/>
            <w:vAlign w:val="center"/>
          </w:tcPr>
          <w:p w14:paraId="49799EAC" w14:textId="1E7E402B" w:rsidR="004C29EB" w:rsidRDefault="004C29EB" w:rsidP="004F418B">
            <w:pPr>
              <w:jc w:val="center"/>
              <w:rPr>
                <w:ins w:id="2499" w:author="Trung Nguyễn" w:date="2023-04-03T19:29:00Z"/>
              </w:rPr>
            </w:pPr>
            <w:proofErr w:type="spellStart"/>
            <w:ins w:id="2500" w:author="Trung Nguyễn" w:date="2023-04-03T19:29:00Z">
              <w:r>
                <w:t>Order_Date</w:t>
              </w:r>
              <w:proofErr w:type="spellEnd"/>
            </w:ins>
          </w:p>
        </w:tc>
        <w:tc>
          <w:tcPr>
            <w:tcW w:w="2268" w:type="dxa"/>
            <w:vAlign w:val="center"/>
          </w:tcPr>
          <w:p w14:paraId="59C8F9CF" w14:textId="219FECC5" w:rsidR="004C29EB" w:rsidRDefault="004C29EB" w:rsidP="004F418B">
            <w:pPr>
              <w:jc w:val="center"/>
              <w:rPr>
                <w:ins w:id="2501" w:author="Trung Nguyễn" w:date="2023-04-03T19:29:00Z"/>
              </w:rPr>
            </w:pPr>
            <w:proofErr w:type="spellStart"/>
            <w:ins w:id="2502" w:author="Trung Nguyễn" w:date="2023-04-03T19:29:00Z">
              <w:r>
                <w:t>Ngày</w:t>
              </w:r>
              <w:proofErr w:type="spellEnd"/>
              <w:r>
                <w:t xml:space="preserve"> </w:t>
              </w:r>
              <w:proofErr w:type="spellStart"/>
              <w:r>
                <w:t>đặt</w:t>
              </w:r>
              <w:proofErr w:type="spellEnd"/>
              <w:r>
                <w:t xml:space="preserve"> </w:t>
              </w:r>
              <w:proofErr w:type="spellStart"/>
              <w:r>
                <w:t>hàng</w:t>
              </w:r>
              <w:proofErr w:type="spellEnd"/>
            </w:ins>
          </w:p>
        </w:tc>
        <w:tc>
          <w:tcPr>
            <w:tcW w:w="1843" w:type="dxa"/>
            <w:vAlign w:val="center"/>
          </w:tcPr>
          <w:p w14:paraId="0E24656D" w14:textId="1B5F13FA" w:rsidR="004C29EB" w:rsidRDefault="004C29EB" w:rsidP="004F418B">
            <w:pPr>
              <w:jc w:val="center"/>
              <w:rPr>
                <w:ins w:id="2503" w:author="Trung Nguyễn" w:date="2023-04-03T19:29:00Z"/>
              </w:rPr>
            </w:pPr>
            <w:ins w:id="2504" w:author="Trung Nguyễn" w:date="2023-04-03T19:29:00Z">
              <w:r>
                <w:t>Datetime</w:t>
              </w:r>
            </w:ins>
          </w:p>
        </w:tc>
        <w:tc>
          <w:tcPr>
            <w:tcW w:w="1701" w:type="dxa"/>
            <w:vAlign w:val="center"/>
          </w:tcPr>
          <w:p w14:paraId="2553B74E" w14:textId="3374B02D" w:rsidR="004C29EB" w:rsidRDefault="004C29EB" w:rsidP="004F418B">
            <w:pPr>
              <w:jc w:val="center"/>
              <w:rPr>
                <w:ins w:id="2505" w:author="Trung Nguyễn" w:date="2023-04-03T19:29:00Z"/>
              </w:rPr>
            </w:pPr>
            <w:ins w:id="2506" w:author="Trung Nguyễn" w:date="2023-04-03T19:29:00Z">
              <w:r>
                <w:t>Not null</w:t>
              </w:r>
            </w:ins>
          </w:p>
        </w:tc>
        <w:tc>
          <w:tcPr>
            <w:tcW w:w="992" w:type="dxa"/>
            <w:vAlign w:val="center"/>
          </w:tcPr>
          <w:p w14:paraId="17ABE15D" w14:textId="77777777" w:rsidR="004C29EB" w:rsidRDefault="004C29EB" w:rsidP="004F418B">
            <w:pPr>
              <w:jc w:val="center"/>
              <w:rPr>
                <w:ins w:id="2507" w:author="Trung Nguyễn" w:date="2023-04-03T19:29:00Z"/>
              </w:rPr>
            </w:pPr>
          </w:p>
        </w:tc>
      </w:tr>
      <w:tr w:rsidR="004C29EB" w14:paraId="7DF1D0B8" w14:textId="77777777" w:rsidTr="004F418B">
        <w:trPr>
          <w:trHeight w:val="567"/>
          <w:ins w:id="2508" w:author="Trung Nguyễn" w:date="2023-04-03T19:29:00Z"/>
        </w:trPr>
        <w:tc>
          <w:tcPr>
            <w:tcW w:w="710" w:type="dxa"/>
            <w:vAlign w:val="center"/>
          </w:tcPr>
          <w:p w14:paraId="719CB5BD" w14:textId="1AC0B298" w:rsidR="004C29EB" w:rsidRDefault="004C29EB" w:rsidP="004F418B">
            <w:pPr>
              <w:jc w:val="center"/>
              <w:rPr>
                <w:ins w:id="2509" w:author="Trung Nguyễn" w:date="2023-04-03T19:29:00Z"/>
              </w:rPr>
            </w:pPr>
            <w:ins w:id="2510" w:author="Trung Nguyễn" w:date="2023-04-03T19:29:00Z">
              <w:r>
                <w:t>9</w:t>
              </w:r>
            </w:ins>
          </w:p>
        </w:tc>
        <w:tc>
          <w:tcPr>
            <w:tcW w:w="2693" w:type="dxa"/>
            <w:vAlign w:val="center"/>
          </w:tcPr>
          <w:p w14:paraId="23F50627" w14:textId="57AA1D2A" w:rsidR="004C29EB" w:rsidRDefault="004C29EB" w:rsidP="004F418B">
            <w:pPr>
              <w:jc w:val="center"/>
              <w:rPr>
                <w:ins w:id="2511" w:author="Trung Nguyễn" w:date="2023-04-03T19:29:00Z"/>
              </w:rPr>
            </w:pPr>
            <w:ins w:id="2512" w:author="Trung Nguyễn" w:date="2023-04-03T19:30:00Z">
              <w:r>
                <w:t>Status</w:t>
              </w:r>
            </w:ins>
          </w:p>
        </w:tc>
        <w:tc>
          <w:tcPr>
            <w:tcW w:w="2268" w:type="dxa"/>
            <w:vAlign w:val="center"/>
          </w:tcPr>
          <w:p w14:paraId="09F9CEA1" w14:textId="4FF0A4D9" w:rsidR="004C29EB" w:rsidRDefault="004C29EB" w:rsidP="004F418B">
            <w:pPr>
              <w:jc w:val="center"/>
              <w:rPr>
                <w:ins w:id="2513" w:author="Trung Nguyễn" w:date="2023-04-03T19:29:00Z"/>
              </w:rPr>
            </w:pPr>
            <w:proofErr w:type="spellStart"/>
            <w:ins w:id="2514" w:author="Trung Nguyễn" w:date="2023-04-03T19:30:00Z">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ins>
            <w:proofErr w:type="spellEnd"/>
          </w:p>
        </w:tc>
        <w:tc>
          <w:tcPr>
            <w:tcW w:w="1843" w:type="dxa"/>
            <w:vAlign w:val="center"/>
          </w:tcPr>
          <w:p w14:paraId="4F789C67" w14:textId="7449AFC2" w:rsidR="004C29EB" w:rsidRDefault="004C29EB" w:rsidP="004F418B">
            <w:pPr>
              <w:jc w:val="center"/>
              <w:rPr>
                <w:ins w:id="2515" w:author="Trung Nguyễn" w:date="2023-04-03T19:29:00Z"/>
              </w:rPr>
            </w:pPr>
            <w:ins w:id="2516" w:author="Trung Nguyễn" w:date="2023-04-03T19:30:00Z">
              <w:r>
                <w:t>Int</w:t>
              </w:r>
            </w:ins>
          </w:p>
        </w:tc>
        <w:tc>
          <w:tcPr>
            <w:tcW w:w="1701" w:type="dxa"/>
            <w:vAlign w:val="center"/>
          </w:tcPr>
          <w:p w14:paraId="6114F1CF" w14:textId="559D6BD1" w:rsidR="004C29EB" w:rsidRDefault="004C29EB" w:rsidP="004F418B">
            <w:pPr>
              <w:jc w:val="center"/>
              <w:rPr>
                <w:ins w:id="2517" w:author="Trung Nguyễn" w:date="2023-04-03T19:29:00Z"/>
              </w:rPr>
            </w:pPr>
            <w:ins w:id="2518" w:author="Trung Nguyễn" w:date="2023-04-03T19:30:00Z">
              <w:r>
                <w:t>Not null</w:t>
              </w:r>
            </w:ins>
          </w:p>
        </w:tc>
        <w:tc>
          <w:tcPr>
            <w:tcW w:w="992" w:type="dxa"/>
            <w:vAlign w:val="center"/>
          </w:tcPr>
          <w:p w14:paraId="7B8D7C98" w14:textId="77777777" w:rsidR="004C29EB" w:rsidRDefault="004C29EB" w:rsidP="004F418B">
            <w:pPr>
              <w:jc w:val="center"/>
              <w:rPr>
                <w:ins w:id="2519" w:author="Trung Nguyễn" w:date="2023-04-03T19:29:00Z"/>
              </w:rPr>
            </w:pPr>
          </w:p>
        </w:tc>
      </w:tr>
      <w:tr w:rsidR="004C29EB" w14:paraId="5AAD8240" w14:textId="77777777" w:rsidTr="004F418B">
        <w:trPr>
          <w:trHeight w:val="567"/>
          <w:ins w:id="2520" w:author="Trung Nguyễn" w:date="2023-04-03T19:30:00Z"/>
        </w:trPr>
        <w:tc>
          <w:tcPr>
            <w:tcW w:w="710" w:type="dxa"/>
            <w:vAlign w:val="center"/>
          </w:tcPr>
          <w:p w14:paraId="45242261" w14:textId="32BB70C7" w:rsidR="004C29EB" w:rsidRDefault="004C29EB" w:rsidP="004F418B">
            <w:pPr>
              <w:jc w:val="center"/>
              <w:rPr>
                <w:ins w:id="2521" w:author="Trung Nguyễn" w:date="2023-04-03T19:30:00Z"/>
              </w:rPr>
            </w:pPr>
            <w:ins w:id="2522" w:author="Trung Nguyễn" w:date="2023-04-03T19:30:00Z">
              <w:r>
                <w:t>10</w:t>
              </w:r>
            </w:ins>
          </w:p>
        </w:tc>
        <w:tc>
          <w:tcPr>
            <w:tcW w:w="2693" w:type="dxa"/>
            <w:vAlign w:val="center"/>
          </w:tcPr>
          <w:p w14:paraId="1647B54A" w14:textId="126BE262" w:rsidR="004C29EB" w:rsidRDefault="004C29EB" w:rsidP="004F418B">
            <w:pPr>
              <w:jc w:val="center"/>
              <w:rPr>
                <w:ins w:id="2523" w:author="Trung Nguyễn" w:date="2023-04-03T19:30:00Z"/>
              </w:rPr>
            </w:pPr>
            <w:proofErr w:type="spellStart"/>
            <w:ins w:id="2524" w:author="Trung Nguyễn" w:date="2023-04-03T19:30:00Z">
              <w:r>
                <w:t>Total_Money</w:t>
              </w:r>
              <w:proofErr w:type="spellEnd"/>
            </w:ins>
          </w:p>
        </w:tc>
        <w:tc>
          <w:tcPr>
            <w:tcW w:w="2268" w:type="dxa"/>
            <w:vAlign w:val="center"/>
          </w:tcPr>
          <w:p w14:paraId="58028763" w14:textId="4B5B07B0" w:rsidR="004C29EB" w:rsidRDefault="004C29EB" w:rsidP="004F418B">
            <w:pPr>
              <w:jc w:val="center"/>
              <w:rPr>
                <w:ins w:id="2525" w:author="Trung Nguyễn" w:date="2023-04-03T19:30:00Z"/>
              </w:rPr>
            </w:pPr>
            <w:proofErr w:type="spellStart"/>
            <w:ins w:id="2526" w:author="Trung Nguyễn" w:date="2023-04-03T19:30:00Z">
              <w:r>
                <w:t>Tổng</w:t>
              </w:r>
              <w:proofErr w:type="spellEnd"/>
              <w:r>
                <w:t xml:space="preserve"> </w:t>
              </w:r>
              <w:proofErr w:type="spellStart"/>
              <w:r>
                <w:t>tiền</w:t>
              </w:r>
              <w:proofErr w:type="spellEnd"/>
            </w:ins>
          </w:p>
        </w:tc>
        <w:tc>
          <w:tcPr>
            <w:tcW w:w="1843" w:type="dxa"/>
            <w:vAlign w:val="center"/>
          </w:tcPr>
          <w:p w14:paraId="7410C0F2" w14:textId="350F6BBA" w:rsidR="004C29EB" w:rsidRDefault="004C29EB" w:rsidP="004F418B">
            <w:pPr>
              <w:jc w:val="center"/>
              <w:rPr>
                <w:ins w:id="2527" w:author="Trung Nguyễn" w:date="2023-04-03T19:30:00Z"/>
              </w:rPr>
            </w:pPr>
            <w:ins w:id="2528" w:author="Trung Nguyễn" w:date="2023-04-03T19:30:00Z">
              <w:r>
                <w:t>Int</w:t>
              </w:r>
            </w:ins>
          </w:p>
        </w:tc>
        <w:tc>
          <w:tcPr>
            <w:tcW w:w="1701" w:type="dxa"/>
            <w:vAlign w:val="center"/>
          </w:tcPr>
          <w:p w14:paraId="41C6F7E7" w14:textId="3E51E450" w:rsidR="004C29EB" w:rsidRDefault="004C29EB" w:rsidP="004F418B">
            <w:pPr>
              <w:jc w:val="center"/>
              <w:rPr>
                <w:ins w:id="2529" w:author="Trung Nguyễn" w:date="2023-04-03T19:30:00Z"/>
              </w:rPr>
            </w:pPr>
            <w:ins w:id="2530" w:author="Trung Nguyễn" w:date="2023-04-03T19:30:00Z">
              <w:r>
                <w:t>Not null</w:t>
              </w:r>
            </w:ins>
          </w:p>
        </w:tc>
        <w:tc>
          <w:tcPr>
            <w:tcW w:w="992" w:type="dxa"/>
            <w:vAlign w:val="center"/>
          </w:tcPr>
          <w:p w14:paraId="092139A7" w14:textId="77777777" w:rsidR="004C29EB" w:rsidRDefault="004C29EB">
            <w:pPr>
              <w:keepNext/>
              <w:jc w:val="center"/>
              <w:rPr>
                <w:ins w:id="2531" w:author="Trung Nguyễn" w:date="2023-04-03T19:30:00Z"/>
              </w:rPr>
              <w:pPrChange w:id="2532" w:author="Dong Trieu" w:date="2023-04-03T23:32:00Z">
                <w:pPr>
                  <w:jc w:val="center"/>
                </w:pPr>
              </w:pPrChange>
            </w:pPr>
          </w:p>
        </w:tc>
      </w:tr>
    </w:tbl>
    <w:p w14:paraId="5D386ADF" w14:textId="211B4889" w:rsidR="00387D1C" w:rsidRPr="002D60B2" w:rsidRDefault="00387D1C" w:rsidP="002D60B2">
      <w:pPr>
        <w:pStyle w:val="Caption"/>
        <w:jc w:val="center"/>
        <w:rPr>
          <w:ins w:id="2533" w:author="Dong Trieu" w:date="2023-04-03T23:32:00Z"/>
          <w:sz w:val="20"/>
          <w:szCs w:val="20"/>
          <w:rPrChange w:id="2534" w:author="Dong Trieu" w:date="2023-04-04T09:44:00Z">
            <w:rPr>
              <w:ins w:id="2535" w:author="Dong Trieu" w:date="2023-04-03T23:32:00Z"/>
            </w:rPr>
          </w:rPrChange>
        </w:rPr>
        <w:pPrChange w:id="2536" w:author="Dong Trieu" w:date="2023-04-04T09:44:00Z">
          <w:pPr>
            <w:pStyle w:val="Caption"/>
          </w:pPr>
        </w:pPrChange>
      </w:pPr>
      <w:bookmarkStart w:id="2537" w:name="_Toc131458080"/>
      <w:proofErr w:type="spellStart"/>
      <w:ins w:id="2538" w:author="Dong Trieu" w:date="2023-04-03T23:32:00Z">
        <w:r w:rsidRPr="002D60B2">
          <w:rPr>
            <w:sz w:val="20"/>
            <w:szCs w:val="20"/>
            <w:rPrChange w:id="2539" w:author="Dong Trieu" w:date="2023-04-04T09:44:00Z">
              <w:rPr/>
            </w:rPrChange>
          </w:rPr>
          <w:t>Bảng</w:t>
        </w:r>
        <w:proofErr w:type="spellEnd"/>
        <w:r w:rsidRPr="002D60B2">
          <w:rPr>
            <w:sz w:val="20"/>
            <w:szCs w:val="20"/>
            <w:rPrChange w:id="2540" w:author="Dong Trieu" w:date="2023-04-04T09:44:00Z">
              <w:rPr/>
            </w:rPrChange>
          </w:rPr>
          <w:t xml:space="preserve"> </w:t>
        </w:r>
        <w:r w:rsidRPr="002D60B2">
          <w:rPr>
            <w:sz w:val="20"/>
            <w:szCs w:val="20"/>
            <w:rPrChange w:id="2541" w:author="Dong Trieu" w:date="2023-04-04T09:44:00Z">
              <w:rPr/>
            </w:rPrChange>
          </w:rPr>
          <w:fldChar w:fldCharType="begin"/>
        </w:r>
        <w:r w:rsidRPr="002D60B2">
          <w:rPr>
            <w:sz w:val="20"/>
            <w:szCs w:val="20"/>
            <w:rPrChange w:id="2542" w:author="Dong Trieu" w:date="2023-04-04T09:44:00Z">
              <w:rPr/>
            </w:rPrChange>
          </w:rPr>
          <w:instrText xml:space="preserve"> SEQ Bảng \* ARABIC </w:instrText>
        </w:r>
      </w:ins>
      <w:r w:rsidRPr="002D60B2">
        <w:rPr>
          <w:sz w:val="20"/>
          <w:szCs w:val="20"/>
          <w:rPrChange w:id="2543" w:author="Dong Trieu" w:date="2023-04-04T09:44:00Z">
            <w:rPr/>
          </w:rPrChange>
        </w:rPr>
        <w:fldChar w:fldCharType="separate"/>
      </w:r>
      <w:ins w:id="2544" w:author="Dong Trieu" w:date="2023-04-03T23:34:00Z">
        <w:r w:rsidR="00730E79" w:rsidRPr="002D60B2">
          <w:rPr>
            <w:noProof/>
            <w:sz w:val="20"/>
            <w:szCs w:val="20"/>
            <w:rPrChange w:id="2545" w:author="Dong Trieu" w:date="2023-04-04T09:44:00Z">
              <w:rPr>
                <w:noProof/>
              </w:rPr>
            </w:rPrChange>
          </w:rPr>
          <w:t>6</w:t>
        </w:r>
      </w:ins>
      <w:ins w:id="2546" w:author="Dong Trieu" w:date="2023-04-03T23:32:00Z">
        <w:r w:rsidRPr="002D60B2">
          <w:rPr>
            <w:sz w:val="20"/>
            <w:szCs w:val="20"/>
            <w:rPrChange w:id="2547" w:author="Dong Trieu" w:date="2023-04-04T09:44:00Z">
              <w:rPr/>
            </w:rPrChange>
          </w:rPr>
          <w:fldChar w:fldCharType="end"/>
        </w:r>
        <w:r w:rsidRPr="002D60B2">
          <w:rPr>
            <w:sz w:val="20"/>
            <w:szCs w:val="20"/>
            <w:rPrChange w:id="2548" w:author="Dong Trieu" w:date="2023-04-04T09:44:00Z">
              <w:rPr/>
            </w:rPrChange>
          </w:rPr>
          <w:t xml:space="preserve">. </w:t>
        </w:r>
        <w:proofErr w:type="spellStart"/>
        <w:r w:rsidRPr="002D60B2">
          <w:rPr>
            <w:sz w:val="20"/>
            <w:szCs w:val="20"/>
            <w:rPrChange w:id="2549" w:author="Dong Trieu" w:date="2023-04-04T09:44:00Z">
              <w:rPr/>
            </w:rPrChange>
          </w:rPr>
          <w:t>Đơn</w:t>
        </w:r>
        <w:proofErr w:type="spellEnd"/>
        <w:r w:rsidRPr="002D60B2">
          <w:rPr>
            <w:sz w:val="20"/>
            <w:szCs w:val="20"/>
            <w:rPrChange w:id="2550" w:author="Dong Trieu" w:date="2023-04-04T09:44:00Z">
              <w:rPr/>
            </w:rPrChange>
          </w:rPr>
          <w:t xml:space="preserve"> </w:t>
        </w:r>
        <w:proofErr w:type="spellStart"/>
        <w:r w:rsidRPr="002D60B2">
          <w:rPr>
            <w:sz w:val="20"/>
            <w:szCs w:val="20"/>
            <w:rPrChange w:id="2551" w:author="Dong Trieu" w:date="2023-04-04T09:44:00Z">
              <w:rPr/>
            </w:rPrChange>
          </w:rPr>
          <w:t>Hàng</w:t>
        </w:r>
        <w:bookmarkEnd w:id="2537"/>
        <w:proofErr w:type="spellEnd"/>
      </w:ins>
    </w:p>
    <w:p w14:paraId="37D4E685" w14:textId="3936F1B6" w:rsidR="004F418B" w:rsidRPr="004B43A7" w:rsidDel="00387D1C" w:rsidRDefault="00965859">
      <w:pPr>
        <w:jc w:val="center"/>
        <w:rPr>
          <w:ins w:id="2552" w:author="Trung Nguyễn" w:date="2023-04-03T19:24:00Z"/>
          <w:del w:id="2553" w:author="Dong Trieu" w:date="2023-04-03T23:32:00Z"/>
          <w:i/>
          <w:iCs/>
          <w:rPrChange w:id="2554" w:author="Trung Nguyễn" w:date="2023-04-03T20:24:00Z">
            <w:rPr>
              <w:ins w:id="2555" w:author="Trung Nguyễn" w:date="2023-04-03T19:24:00Z"/>
              <w:del w:id="2556" w:author="Dong Trieu" w:date="2023-04-03T23:32:00Z"/>
            </w:rPr>
          </w:rPrChange>
        </w:rPr>
        <w:pPrChange w:id="2557" w:author="Trung Nguyễn" w:date="2023-04-03T20:24:00Z">
          <w:pPr/>
        </w:pPrChange>
      </w:pPr>
      <w:ins w:id="2558" w:author="Trung Nguyễn" w:date="2023-04-03T20:24:00Z">
        <w:del w:id="2559" w:author="Dong Trieu" w:date="2023-04-03T23:32:00Z">
          <w:r w:rsidRPr="004B43A7" w:rsidDel="00387D1C">
            <w:rPr>
              <w:i/>
              <w:iCs/>
              <w:rPrChange w:id="2560" w:author="Trung Nguyễn" w:date="2023-04-03T20:24:00Z">
                <w:rPr/>
              </w:rPrChange>
            </w:rPr>
            <w:delText>Bảng 6: Đơn hàng</w:delText>
          </w:r>
        </w:del>
      </w:ins>
    </w:p>
    <w:p w14:paraId="04321A4C" w14:textId="5BA7CCA7" w:rsidR="004F418B" w:rsidRDefault="004C29EB">
      <w:pPr>
        <w:rPr>
          <w:ins w:id="2561" w:author="Trung Nguyễn" w:date="2023-04-03T19:31:00Z"/>
        </w:rPr>
      </w:pPr>
      <w:ins w:id="2562" w:author="Trung Nguyễn" w:date="2023-04-03T19:30:00Z">
        <w:r>
          <w:tab/>
        </w:r>
        <w:proofErr w:type="spellStart"/>
        <w:r w:rsidR="0005722D">
          <w:t>Bảng</w:t>
        </w:r>
        <w:proofErr w:type="spellEnd"/>
        <w:r w:rsidR="0005722D">
          <w:t xml:space="preserve"> chi </w:t>
        </w:r>
        <w:proofErr w:type="spellStart"/>
        <w:r w:rsidR="0005722D">
          <w:t>tiết</w:t>
        </w:r>
        <w:proofErr w:type="spellEnd"/>
        <w:r w:rsidR="0005722D">
          <w:t xml:space="preserve"> </w:t>
        </w:r>
        <w:proofErr w:type="spellStart"/>
        <w:r w:rsidR="0005722D">
          <w:t>đơn</w:t>
        </w:r>
        <w:proofErr w:type="spellEnd"/>
        <w:r w:rsidR="0005722D">
          <w:t xml:space="preserve"> </w:t>
        </w:r>
        <w:proofErr w:type="spellStart"/>
        <w:r w:rsidR="0005722D">
          <w:t>hàng</w:t>
        </w:r>
        <w:proofErr w:type="spellEnd"/>
        <w:r w:rsidR="0005722D">
          <w:t>:</w:t>
        </w:r>
      </w:ins>
    </w:p>
    <w:tbl>
      <w:tblPr>
        <w:tblStyle w:val="TableGrid"/>
        <w:tblW w:w="10207" w:type="dxa"/>
        <w:tblInd w:w="-289" w:type="dxa"/>
        <w:tblLook w:val="04A0" w:firstRow="1" w:lastRow="0" w:firstColumn="1" w:lastColumn="0" w:noHBand="0" w:noVBand="1"/>
        <w:tblPrChange w:id="2563" w:author="Trung Nguyễn" w:date="2023-04-03T19:53:00Z">
          <w:tblPr>
            <w:tblStyle w:val="TableGrid"/>
            <w:tblW w:w="10207" w:type="dxa"/>
            <w:tblInd w:w="-289" w:type="dxa"/>
            <w:tblLook w:val="04A0" w:firstRow="1" w:lastRow="0" w:firstColumn="1" w:lastColumn="0" w:noHBand="0" w:noVBand="1"/>
          </w:tblPr>
        </w:tblPrChange>
      </w:tblPr>
      <w:tblGrid>
        <w:gridCol w:w="710"/>
        <w:gridCol w:w="2693"/>
        <w:gridCol w:w="2268"/>
        <w:gridCol w:w="1843"/>
        <w:gridCol w:w="1701"/>
        <w:gridCol w:w="992"/>
        <w:tblGridChange w:id="2564">
          <w:tblGrid>
            <w:gridCol w:w="710"/>
            <w:gridCol w:w="157"/>
            <w:gridCol w:w="710"/>
            <w:gridCol w:w="1826"/>
            <w:gridCol w:w="867"/>
            <w:gridCol w:w="1401"/>
            <w:gridCol w:w="867"/>
            <w:gridCol w:w="976"/>
            <w:gridCol w:w="867"/>
            <w:gridCol w:w="834"/>
            <w:gridCol w:w="867"/>
            <w:gridCol w:w="125"/>
            <w:gridCol w:w="867"/>
          </w:tblGrid>
        </w:tblGridChange>
      </w:tblGrid>
      <w:tr w:rsidR="0005722D" w14:paraId="5EC445DB" w14:textId="77777777" w:rsidTr="008B5E6B">
        <w:trPr>
          <w:trHeight w:val="681"/>
          <w:ins w:id="2565" w:author="Trung Nguyễn" w:date="2023-04-03T19:31:00Z"/>
          <w:trPrChange w:id="2566" w:author="Trung Nguyễn" w:date="2023-04-03T19:53:00Z">
            <w:trPr>
              <w:gridBefore w:val="2"/>
            </w:trPr>
          </w:trPrChange>
        </w:trPr>
        <w:tc>
          <w:tcPr>
            <w:tcW w:w="710" w:type="dxa"/>
            <w:vAlign w:val="center"/>
            <w:tcPrChange w:id="2567" w:author="Trung Nguyễn" w:date="2023-04-03T19:53:00Z">
              <w:tcPr>
                <w:tcW w:w="10207" w:type="nil"/>
              </w:tcPr>
            </w:tcPrChange>
          </w:tcPr>
          <w:p w14:paraId="300077B9" w14:textId="608E7296" w:rsidR="0005722D" w:rsidRDefault="0005722D">
            <w:pPr>
              <w:jc w:val="center"/>
              <w:rPr>
                <w:ins w:id="2568" w:author="Trung Nguyễn" w:date="2023-04-03T19:31:00Z"/>
              </w:rPr>
              <w:pPrChange w:id="2569" w:author="Trung Nguyễn" w:date="2023-04-03T19:53:00Z">
                <w:pPr/>
              </w:pPrChange>
            </w:pPr>
            <w:ins w:id="2570" w:author="Trung Nguyễn" w:date="2023-04-03T19:31:00Z">
              <w:r w:rsidRPr="00D54584">
                <w:rPr>
                  <w:b/>
                  <w:bCs/>
                </w:rPr>
                <w:t>STT</w:t>
              </w:r>
            </w:ins>
          </w:p>
        </w:tc>
        <w:tc>
          <w:tcPr>
            <w:tcW w:w="2693" w:type="dxa"/>
            <w:vAlign w:val="center"/>
            <w:tcPrChange w:id="2571" w:author="Trung Nguyễn" w:date="2023-04-03T19:53:00Z">
              <w:tcPr>
                <w:tcW w:w="10207" w:type="nil"/>
                <w:gridSpan w:val="2"/>
              </w:tcPr>
            </w:tcPrChange>
          </w:tcPr>
          <w:p w14:paraId="1CFDB074" w14:textId="2461EF70" w:rsidR="0005722D" w:rsidRDefault="0005722D">
            <w:pPr>
              <w:jc w:val="center"/>
              <w:rPr>
                <w:ins w:id="2572" w:author="Trung Nguyễn" w:date="2023-04-03T19:31:00Z"/>
              </w:rPr>
              <w:pPrChange w:id="2573" w:author="Trung Nguyễn" w:date="2023-04-03T19:53:00Z">
                <w:pPr/>
              </w:pPrChange>
            </w:pPr>
            <w:proofErr w:type="spellStart"/>
            <w:ins w:id="2574" w:author="Trung Nguyễn" w:date="2023-04-03T19:31: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proofErr w:type="spellEnd"/>
            </w:ins>
          </w:p>
        </w:tc>
        <w:tc>
          <w:tcPr>
            <w:tcW w:w="2268" w:type="dxa"/>
            <w:vAlign w:val="center"/>
            <w:tcPrChange w:id="2575" w:author="Trung Nguyễn" w:date="2023-04-03T19:53:00Z">
              <w:tcPr>
                <w:tcW w:w="10207" w:type="nil"/>
                <w:gridSpan w:val="2"/>
              </w:tcPr>
            </w:tcPrChange>
          </w:tcPr>
          <w:p w14:paraId="4B67071D" w14:textId="520FE563" w:rsidR="0005722D" w:rsidRDefault="0005722D">
            <w:pPr>
              <w:jc w:val="center"/>
              <w:rPr>
                <w:ins w:id="2576" w:author="Trung Nguyễn" w:date="2023-04-03T19:31:00Z"/>
              </w:rPr>
              <w:pPrChange w:id="2577" w:author="Trung Nguyễn" w:date="2023-04-03T19:53:00Z">
                <w:pPr/>
              </w:pPrChange>
            </w:pPr>
            <w:proofErr w:type="spellStart"/>
            <w:ins w:id="2578" w:author="Trung Nguyễn" w:date="2023-04-03T19:32:00Z">
              <w:r w:rsidRPr="00241ADA">
                <w:rPr>
                  <w:b/>
                  <w:bCs/>
                </w:rPr>
                <w:t>Diễn</w:t>
              </w:r>
              <w:proofErr w:type="spellEnd"/>
              <w:r w:rsidRPr="00241ADA">
                <w:rPr>
                  <w:b/>
                  <w:bCs/>
                </w:rPr>
                <w:t xml:space="preserve"> </w:t>
              </w:r>
              <w:proofErr w:type="spellStart"/>
              <w:r w:rsidRPr="00241ADA">
                <w:rPr>
                  <w:b/>
                  <w:bCs/>
                </w:rPr>
                <w:t>giải</w:t>
              </w:r>
            </w:ins>
            <w:proofErr w:type="spellEnd"/>
          </w:p>
        </w:tc>
        <w:tc>
          <w:tcPr>
            <w:tcW w:w="1843" w:type="dxa"/>
            <w:vAlign w:val="center"/>
            <w:tcPrChange w:id="2579" w:author="Trung Nguyễn" w:date="2023-04-03T19:53:00Z">
              <w:tcPr>
                <w:tcW w:w="10207" w:type="nil"/>
                <w:gridSpan w:val="2"/>
              </w:tcPr>
            </w:tcPrChange>
          </w:tcPr>
          <w:p w14:paraId="4A88CD7C" w14:textId="41BD5AB0" w:rsidR="0005722D" w:rsidRDefault="0005722D">
            <w:pPr>
              <w:jc w:val="center"/>
              <w:rPr>
                <w:ins w:id="2580" w:author="Trung Nguyễn" w:date="2023-04-03T19:31:00Z"/>
              </w:rPr>
              <w:pPrChange w:id="2581" w:author="Trung Nguyễn" w:date="2023-04-03T19:53:00Z">
                <w:pPr/>
              </w:pPrChange>
            </w:pPr>
            <w:proofErr w:type="spellStart"/>
            <w:ins w:id="2582" w:author="Trung Nguyễn" w:date="2023-04-03T19:32: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ins>
            <w:proofErr w:type="spellEnd"/>
          </w:p>
        </w:tc>
        <w:tc>
          <w:tcPr>
            <w:tcW w:w="1701" w:type="dxa"/>
            <w:vAlign w:val="center"/>
            <w:tcPrChange w:id="2583" w:author="Trung Nguyễn" w:date="2023-04-03T19:53:00Z">
              <w:tcPr>
                <w:tcW w:w="10207" w:type="nil"/>
                <w:gridSpan w:val="2"/>
              </w:tcPr>
            </w:tcPrChange>
          </w:tcPr>
          <w:p w14:paraId="7D3FE1BD" w14:textId="794D5D4A" w:rsidR="0005722D" w:rsidRDefault="0005722D">
            <w:pPr>
              <w:jc w:val="center"/>
              <w:rPr>
                <w:ins w:id="2584" w:author="Trung Nguyễn" w:date="2023-04-03T19:31:00Z"/>
              </w:rPr>
              <w:pPrChange w:id="2585" w:author="Trung Nguyễn" w:date="2023-04-03T19:53:00Z">
                <w:pPr/>
              </w:pPrChange>
            </w:pPr>
            <w:proofErr w:type="spellStart"/>
            <w:ins w:id="2586" w:author="Trung Nguyễn" w:date="2023-04-03T19:32:00Z">
              <w:r w:rsidRPr="00241ADA">
                <w:rPr>
                  <w:b/>
                  <w:bCs/>
                </w:rPr>
                <w:t>Ràng</w:t>
              </w:r>
              <w:proofErr w:type="spellEnd"/>
              <w:r w:rsidRPr="00241ADA">
                <w:rPr>
                  <w:b/>
                  <w:bCs/>
                </w:rPr>
                <w:t xml:space="preserve"> </w:t>
              </w:r>
              <w:proofErr w:type="spellStart"/>
              <w:r w:rsidRPr="00241ADA">
                <w:rPr>
                  <w:b/>
                  <w:bCs/>
                </w:rPr>
                <w:t>buộc</w:t>
              </w:r>
            </w:ins>
            <w:proofErr w:type="spellEnd"/>
          </w:p>
        </w:tc>
        <w:tc>
          <w:tcPr>
            <w:tcW w:w="992" w:type="dxa"/>
            <w:vAlign w:val="center"/>
            <w:tcPrChange w:id="2587" w:author="Trung Nguyễn" w:date="2023-04-03T19:53:00Z">
              <w:tcPr>
                <w:tcW w:w="10207" w:type="nil"/>
                <w:gridSpan w:val="2"/>
              </w:tcPr>
            </w:tcPrChange>
          </w:tcPr>
          <w:p w14:paraId="16C40BBF" w14:textId="0A5976CA" w:rsidR="0005722D" w:rsidRDefault="0005722D">
            <w:pPr>
              <w:jc w:val="center"/>
              <w:rPr>
                <w:ins w:id="2588" w:author="Trung Nguyễn" w:date="2023-04-03T19:31:00Z"/>
              </w:rPr>
              <w:pPrChange w:id="2589" w:author="Trung Nguyễn" w:date="2023-04-03T19:53:00Z">
                <w:pPr/>
              </w:pPrChange>
            </w:pPr>
            <w:proofErr w:type="spellStart"/>
            <w:ins w:id="2590" w:author="Trung Nguyễn" w:date="2023-04-03T19:32:00Z">
              <w:r w:rsidRPr="00241ADA">
                <w:rPr>
                  <w:b/>
                  <w:bCs/>
                </w:rPr>
                <w:t>Độ</w:t>
              </w:r>
              <w:proofErr w:type="spellEnd"/>
              <w:r w:rsidRPr="00241ADA">
                <w:rPr>
                  <w:b/>
                  <w:bCs/>
                </w:rPr>
                <w:t xml:space="preserve"> </w:t>
              </w:r>
              <w:proofErr w:type="spellStart"/>
              <w:r w:rsidRPr="00241ADA">
                <w:rPr>
                  <w:b/>
                  <w:bCs/>
                </w:rPr>
                <w:t>dài</w:t>
              </w:r>
            </w:ins>
            <w:proofErr w:type="spellEnd"/>
          </w:p>
        </w:tc>
      </w:tr>
      <w:tr w:rsidR="0005722D" w:rsidRPr="008B5E6B" w14:paraId="1EF51212" w14:textId="77777777" w:rsidTr="008B5E6B">
        <w:trPr>
          <w:trHeight w:val="563"/>
          <w:ins w:id="2591" w:author="Trung Nguyễn" w:date="2023-04-03T19:31:00Z"/>
          <w:trPrChange w:id="2592" w:author="Trung Nguyễn" w:date="2023-04-03T19:53:00Z">
            <w:trPr>
              <w:gridBefore w:val="2"/>
            </w:trPr>
          </w:trPrChange>
        </w:trPr>
        <w:tc>
          <w:tcPr>
            <w:tcW w:w="710" w:type="dxa"/>
            <w:vAlign w:val="center"/>
            <w:tcPrChange w:id="2593" w:author="Trung Nguyễn" w:date="2023-04-03T19:53:00Z">
              <w:tcPr>
                <w:tcW w:w="10207" w:type="nil"/>
              </w:tcPr>
            </w:tcPrChange>
          </w:tcPr>
          <w:p w14:paraId="6B3D6A68" w14:textId="030C9B44" w:rsidR="0005722D" w:rsidRDefault="008B5E6B">
            <w:pPr>
              <w:jc w:val="center"/>
              <w:rPr>
                <w:ins w:id="2594" w:author="Trung Nguyễn" w:date="2023-04-03T19:31:00Z"/>
              </w:rPr>
              <w:pPrChange w:id="2595" w:author="Trung Nguyễn" w:date="2023-04-03T19:53:00Z">
                <w:pPr/>
              </w:pPrChange>
            </w:pPr>
            <w:ins w:id="2596" w:author="Trung Nguyễn" w:date="2023-04-03T19:53:00Z">
              <w:r>
                <w:t>1</w:t>
              </w:r>
            </w:ins>
          </w:p>
        </w:tc>
        <w:tc>
          <w:tcPr>
            <w:tcW w:w="2693" w:type="dxa"/>
            <w:vAlign w:val="center"/>
            <w:tcPrChange w:id="2597" w:author="Trung Nguyễn" w:date="2023-04-03T19:53:00Z">
              <w:tcPr>
                <w:tcW w:w="10207" w:type="nil"/>
                <w:gridSpan w:val="2"/>
              </w:tcPr>
            </w:tcPrChange>
          </w:tcPr>
          <w:p w14:paraId="2E27F7EA" w14:textId="79BDCA8D" w:rsidR="0005722D" w:rsidRPr="00877F9C" w:rsidRDefault="008B5E6B">
            <w:pPr>
              <w:jc w:val="center"/>
              <w:rPr>
                <w:ins w:id="2598" w:author="Trung Nguyễn" w:date="2023-04-03T19:31:00Z"/>
                <w:u w:val="single"/>
                <w:rPrChange w:id="2599" w:author="Trung Nguyễn" w:date="2023-04-03T20:08:00Z">
                  <w:rPr>
                    <w:ins w:id="2600" w:author="Trung Nguyễn" w:date="2023-04-03T19:31:00Z"/>
                  </w:rPr>
                </w:rPrChange>
              </w:rPr>
              <w:pPrChange w:id="2601" w:author="Trung Nguyễn" w:date="2023-04-03T19:53:00Z">
                <w:pPr/>
              </w:pPrChange>
            </w:pPr>
            <w:ins w:id="2602" w:author="Trung Nguyễn" w:date="2023-04-03T19:54:00Z">
              <w:r w:rsidRPr="00877F9C">
                <w:rPr>
                  <w:u w:val="single"/>
                  <w:rPrChange w:id="2603" w:author="Trung Nguyễn" w:date="2023-04-03T20:08:00Z">
                    <w:rPr/>
                  </w:rPrChange>
                </w:rPr>
                <w:t>ID</w:t>
              </w:r>
            </w:ins>
          </w:p>
        </w:tc>
        <w:tc>
          <w:tcPr>
            <w:tcW w:w="2268" w:type="dxa"/>
            <w:vAlign w:val="center"/>
            <w:tcPrChange w:id="2604" w:author="Trung Nguyễn" w:date="2023-04-03T19:53:00Z">
              <w:tcPr>
                <w:tcW w:w="10207" w:type="nil"/>
                <w:gridSpan w:val="2"/>
              </w:tcPr>
            </w:tcPrChange>
          </w:tcPr>
          <w:p w14:paraId="4E5EA7A5" w14:textId="7634EDD5" w:rsidR="0005722D" w:rsidRPr="008B5E6B" w:rsidRDefault="008B5E6B">
            <w:pPr>
              <w:jc w:val="center"/>
              <w:rPr>
                <w:ins w:id="2605" w:author="Trung Nguyễn" w:date="2023-04-03T19:31:00Z"/>
              </w:rPr>
              <w:pPrChange w:id="2606" w:author="Trung Nguyễn" w:date="2023-04-03T19:53:00Z">
                <w:pPr/>
              </w:pPrChange>
            </w:pPr>
            <w:proofErr w:type="spellStart"/>
            <w:ins w:id="2607" w:author="Trung Nguyễn" w:date="2023-04-03T19:54:00Z">
              <w:r w:rsidRPr="008B5E6B">
                <w:t>Mã</w:t>
              </w:r>
              <w:proofErr w:type="spellEnd"/>
              <w:r w:rsidRPr="008B5E6B">
                <w:t xml:space="preserve"> </w:t>
              </w:r>
              <w:proofErr w:type="spellStart"/>
              <w:r w:rsidRPr="008B5E6B">
                <w:t>phiếu</w:t>
              </w:r>
              <w:proofErr w:type="spellEnd"/>
              <w:r w:rsidRPr="008B5E6B">
                <w:t xml:space="preserve"> chi </w:t>
              </w:r>
              <w:proofErr w:type="spellStart"/>
              <w:r w:rsidRPr="008B5E6B">
                <w:t>tiết</w:t>
              </w:r>
              <w:proofErr w:type="spellEnd"/>
              <w:r w:rsidRPr="008B5E6B">
                <w:t xml:space="preserve"> </w:t>
              </w:r>
              <w:proofErr w:type="spellStart"/>
              <w:r w:rsidRPr="008B5E6B">
                <w:rPr>
                  <w:rPrChange w:id="2608" w:author="Trung Nguyễn" w:date="2023-04-03T19:54:00Z">
                    <w:rPr>
                      <w:lang w:val="fr-FR"/>
                    </w:rPr>
                  </w:rPrChange>
                </w:rPr>
                <w:t>đ</w:t>
              </w:r>
              <w:r w:rsidRPr="008B5E6B">
                <w:t>ơn</w:t>
              </w:r>
              <w:proofErr w:type="spellEnd"/>
              <w:r w:rsidRPr="008B5E6B">
                <w:t xml:space="preserve"> </w:t>
              </w:r>
              <w:proofErr w:type="spellStart"/>
              <w:r w:rsidRPr="008B5E6B">
                <w:t>h</w:t>
              </w:r>
              <w:r w:rsidRPr="008B5E6B">
                <w:rPr>
                  <w:rPrChange w:id="2609" w:author="Trung Nguyễn" w:date="2023-04-03T19:54:00Z">
                    <w:rPr>
                      <w:lang w:val="fr-FR"/>
                    </w:rPr>
                  </w:rPrChange>
                </w:rPr>
                <w:t>àng</w:t>
              </w:r>
            </w:ins>
            <w:proofErr w:type="spellEnd"/>
          </w:p>
        </w:tc>
        <w:tc>
          <w:tcPr>
            <w:tcW w:w="1843" w:type="dxa"/>
            <w:vAlign w:val="center"/>
            <w:tcPrChange w:id="2610" w:author="Trung Nguyễn" w:date="2023-04-03T19:53:00Z">
              <w:tcPr>
                <w:tcW w:w="10207" w:type="nil"/>
                <w:gridSpan w:val="2"/>
              </w:tcPr>
            </w:tcPrChange>
          </w:tcPr>
          <w:p w14:paraId="20524467" w14:textId="5658B781" w:rsidR="0005722D" w:rsidRPr="008B5E6B" w:rsidRDefault="008B5E6B">
            <w:pPr>
              <w:jc w:val="center"/>
              <w:rPr>
                <w:ins w:id="2611" w:author="Trung Nguyễn" w:date="2023-04-03T19:31:00Z"/>
              </w:rPr>
              <w:pPrChange w:id="2612" w:author="Trung Nguyễn" w:date="2023-04-03T19:53:00Z">
                <w:pPr/>
              </w:pPrChange>
            </w:pPr>
            <w:ins w:id="2613" w:author="Trung Nguyễn" w:date="2023-04-03T19:54:00Z">
              <w:r>
                <w:t>Int</w:t>
              </w:r>
            </w:ins>
          </w:p>
        </w:tc>
        <w:tc>
          <w:tcPr>
            <w:tcW w:w="1701" w:type="dxa"/>
            <w:vAlign w:val="center"/>
            <w:tcPrChange w:id="2614" w:author="Trung Nguyễn" w:date="2023-04-03T19:53:00Z">
              <w:tcPr>
                <w:tcW w:w="10207" w:type="nil"/>
                <w:gridSpan w:val="2"/>
              </w:tcPr>
            </w:tcPrChange>
          </w:tcPr>
          <w:p w14:paraId="0F16E6A2" w14:textId="641D66B6" w:rsidR="0005722D" w:rsidRPr="008B5E6B" w:rsidRDefault="008B5E6B">
            <w:pPr>
              <w:jc w:val="center"/>
              <w:rPr>
                <w:ins w:id="2615" w:author="Trung Nguyễn" w:date="2023-04-03T19:31:00Z"/>
              </w:rPr>
              <w:pPrChange w:id="2616" w:author="Trung Nguyễn" w:date="2023-04-03T19:53:00Z">
                <w:pPr/>
              </w:pPrChange>
            </w:pPr>
            <w:proofErr w:type="spellStart"/>
            <w:ins w:id="2617" w:author="Trung Nguyễn" w:date="2023-04-03T19:54:00Z">
              <w:r>
                <w:t>Khóa</w:t>
              </w:r>
              <w:proofErr w:type="spellEnd"/>
              <w:r>
                <w:t xml:space="preserve"> </w:t>
              </w:r>
              <w:proofErr w:type="spellStart"/>
              <w:r>
                <w:t>chính</w:t>
              </w:r>
            </w:ins>
            <w:proofErr w:type="spellEnd"/>
          </w:p>
        </w:tc>
        <w:tc>
          <w:tcPr>
            <w:tcW w:w="992" w:type="dxa"/>
            <w:vAlign w:val="center"/>
            <w:tcPrChange w:id="2618" w:author="Trung Nguyễn" w:date="2023-04-03T19:53:00Z">
              <w:tcPr>
                <w:tcW w:w="10207" w:type="nil"/>
                <w:gridSpan w:val="2"/>
              </w:tcPr>
            </w:tcPrChange>
          </w:tcPr>
          <w:p w14:paraId="7C9A85B4" w14:textId="77777777" w:rsidR="0005722D" w:rsidRPr="008B5E6B" w:rsidRDefault="0005722D">
            <w:pPr>
              <w:jc w:val="center"/>
              <w:rPr>
                <w:ins w:id="2619" w:author="Trung Nguyễn" w:date="2023-04-03T19:31:00Z"/>
              </w:rPr>
              <w:pPrChange w:id="2620" w:author="Trung Nguyễn" w:date="2023-04-03T19:53:00Z">
                <w:pPr/>
              </w:pPrChange>
            </w:pPr>
          </w:p>
        </w:tc>
      </w:tr>
      <w:tr w:rsidR="008B5E6B" w:rsidRPr="008B5E6B" w14:paraId="2C1136D7" w14:textId="77777777" w:rsidTr="008B5E6B">
        <w:trPr>
          <w:trHeight w:val="563"/>
          <w:ins w:id="2621" w:author="Trung Nguyễn" w:date="2023-04-03T19:54:00Z"/>
        </w:trPr>
        <w:tc>
          <w:tcPr>
            <w:tcW w:w="710" w:type="dxa"/>
            <w:vAlign w:val="center"/>
          </w:tcPr>
          <w:p w14:paraId="0A473D12" w14:textId="751AA238" w:rsidR="008B5E6B" w:rsidRDefault="008B5E6B" w:rsidP="008B5E6B">
            <w:pPr>
              <w:jc w:val="center"/>
              <w:rPr>
                <w:ins w:id="2622" w:author="Trung Nguyễn" w:date="2023-04-03T19:54:00Z"/>
              </w:rPr>
            </w:pPr>
            <w:ins w:id="2623" w:author="Trung Nguyễn" w:date="2023-04-03T19:54:00Z">
              <w:r>
                <w:t>2</w:t>
              </w:r>
            </w:ins>
          </w:p>
        </w:tc>
        <w:tc>
          <w:tcPr>
            <w:tcW w:w="2693" w:type="dxa"/>
            <w:vAlign w:val="center"/>
          </w:tcPr>
          <w:p w14:paraId="69FE9D53" w14:textId="3E1C59A1" w:rsidR="008B5E6B" w:rsidRDefault="008B5E6B" w:rsidP="008B5E6B">
            <w:pPr>
              <w:jc w:val="center"/>
              <w:rPr>
                <w:ins w:id="2624" w:author="Trung Nguyễn" w:date="2023-04-03T19:54:00Z"/>
              </w:rPr>
            </w:pPr>
            <w:proofErr w:type="spellStart"/>
            <w:ins w:id="2625" w:author="Trung Nguyễn" w:date="2023-04-03T19:54:00Z">
              <w:r>
                <w:t>Order</w:t>
              </w:r>
            </w:ins>
            <w:ins w:id="2626" w:author="Trung Nguyễn" w:date="2023-04-03T20:08:00Z">
              <w:r w:rsidR="00553958">
                <w:t>_ID</w:t>
              </w:r>
            </w:ins>
            <w:proofErr w:type="spellEnd"/>
          </w:p>
        </w:tc>
        <w:tc>
          <w:tcPr>
            <w:tcW w:w="2268" w:type="dxa"/>
            <w:vAlign w:val="center"/>
          </w:tcPr>
          <w:p w14:paraId="67E6656C" w14:textId="72E8332D" w:rsidR="008B5E6B" w:rsidRPr="008B5E6B" w:rsidRDefault="008B5E6B" w:rsidP="008B5E6B">
            <w:pPr>
              <w:jc w:val="center"/>
              <w:rPr>
                <w:ins w:id="2627" w:author="Trung Nguyễn" w:date="2023-04-03T19:54:00Z"/>
              </w:rPr>
            </w:pPr>
            <w:proofErr w:type="spellStart"/>
            <w:ins w:id="2628" w:author="Trung Nguyễn" w:date="2023-04-03T19:54:00Z">
              <w:r>
                <w:t>Mã</w:t>
              </w:r>
              <w:proofErr w:type="spellEnd"/>
              <w:r>
                <w:t xml:space="preserve"> </w:t>
              </w:r>
              <w:proofErr w:type="spellStart"/>
              <w:r>
                <w:t>đơn</w:t>
              </w:r>
              <w:proofErr w:type="spellEnd"/>
              <w:r>
                <w:t xml:space="preserve"> </w:t>
              </w:r>
              <w:proofErr w:type="spellStart"/>
              <w:r>
                <w:t>hàng</w:t>
              </w:r>
              <w:proofErr w:type="spellEnd"/>
            </w:ins>
          </w:p>
        </w:tc>
        <w:tc>
          <w:tcPr>
            <w:tcW w:w="1843" w:type="dxa"/>
            <w:vAlign w:val="center"/>
          </w:tcPr>
          <w:p w14:paraId="0CCDCC22" w14:textId="6D3E3956" w:rsidR="008B5E6B" w:rsidRDefault="008B5E6B" w:rsidP="008B5E6B">
            <w:pPr>
              <w:jc w:val="center"/>
              <w:rPr>
                <w:ins w:id="2629" w:author="Trung Nguyễn" w:date="2023-04-03T19:54:00Z"/>
              </w:rPr>
            </w:pPr>
            <w:ins w:id="2630" w:author="Trung Nguyễn" w:date="2023-04-03T19:54:00Z">
              <w:r>
                <w:t>Int</w:t>
              </w:r>
            </w:ins>
          </w:p>
        </w:tc>
        <w:tc>
          <w:tcPr>
            <w:tcW w:w="1701" w:type="dxa"/>
            <w:vAlign w:val="center"/>
          </w:tcPr>
          <w:p w14:paraId="4E1CFD68" w14:textId="58F314B5" w:rsidR="008B5E6B" w:rsidRDefault="008B5E6B" w:rsidP="008B5E6B">
            <w:pPr>
              <w:jc w:val="center"/>
              <w:rPr>
                <w:ins w:id="2631" w:author="Trung Nguyễn" w:date="2023-04-03T19:54:00Z"/>
              </w:rPr>
            </w:pPr>
            <w:proofErr w:type="spellStart"/>
            <w:ins w:id="2632" w:author="Trung Nguyễn" w:date="2023-04-03T19:54:00Z">
              <w:r>
                <w:t>Khóa</w:t>
              </w:r>
              <w:proofErr w:type="spellEnd"/>
              <w:r>
                <w:t xml:space="preserve"> </w:t>
              </w:r>
              <w:proofErr w:type="spellStart"/>
              <w:r>
                <w:t>ngoại</w:t>
              </w:r>
              <w:proofErr w:type="spellEnd"/>
            </w:ins>
          </w:p>
        </w:tc>
        <w:tc>
          <w:tcPr>
            <w:tcW w:w="992" w:type="dxa"/>
            <w:vAlign w:val="center"/>
          </w:tcPr>
          <w:p w14:paraId="49325C71" w14:textId="77777777" w:rsidR="008B5E6B" w:rsidRPr="008B5E6B" w:rsidRDefault="008B5E6B" w:rsidP="008B5E6B">
            <w:pPr>
              <w:jc w:val="center"/>
              <w:rPr>
                <w:ins w:id="2633" w:author="Trung Nguyễn" w:date="2023-04-03T19:54:00Z"/>
              </w:rPr>
            </w:pPr>
          </w:p>
        </w:tc>
      </w:tr>
      <w:tr w:rsidR="008B5E6B" w:rsidRPr="008B5E6B" w14:paraId="6C6D58C2" w14:textId="77777777" w:rsidTr="008B5E6B">
        <w:trPr>
          <w:trHeight w:val="563"/>
          <w:ins w:id="2634" w:author="Trung Nguyễn" w:date="2023-04-03T19:54:00Z"/>
        </w:trPr>
        <w:tc>
          <w:tcPr>
            <w:tcW w:w="710" w:type="dxa"/>
            <w:vAlign w:val="center"/>
          </w:tcPr>
          <w:p w14:paraId="21B56E24" w14:textId="5609A272" w:rsidR="008B5E6B" w:rsidRDefault="008B5E6B" w:rsidP="008B5E6B">
            <w:pPr>
              <w:jc w:val="center"/>
              <w:rPr>
                <w:ins w:id="2635" w:author="Trung Nguyễn" w:date="2023-04-03T19:54:00Z"/>
              </w:rPr>
            </w:pPr>
            <w:ins w:id="2636" w:author="Trung Nguyễn" w:date="2023-04-03T19:54:00Z">
              <w:r>
                <w:t>3</w:t>
              </w:r>
            </w:ins>
          </w:p>
        </w:tc>
        <w:tc>
          <w:tcPr>
            <w:tcW w:w="2693" w:type="dxa"/>
            <w:vAlign w:val="center"/>
          </w:tcPr>
          <w:p w14:paraId="484F1FF0" w14:textId="00227CCC" w:rsidR="008B5E6B" w:rsidRDefault="008B5E6B" w:rsidP="008B5E6B">
            <w:pPr>
              <w:jc w:val="center"/>
              <w:rPr>
                <w:ins w:id="2637" w:author="Trung Nguyễn" w:date="2023-04-03T19:54:00Z"/>
              </w:rPr>
            </w:pPr>
            <w:proofErr w:type="spellStart"/>
            <w:ins w:id="2638" w:author="Trung Nguyễn" w:date="2023-04-03T19:54:00Z">
              <w:r>
                <w:t>Product</w:t>
              </w:r>
            </w:ins>
            <w:ins w:id="2639" w:author="Trung Nguyễn" w:date="2023-04-03T20:08:00Z">
              <w:r w:rsidR="003501D2">
                <w:t>_</w:t>
              </w:r>
            </w:ins>
            <w:ins w:id="2640" w:author="Trung Nguyễn" w:date="2023-04-03T19:55:00Z">
              <w:r>
                <w:t>ID</w:t>
              </w:r>
            </w:ins>
            <w:proofErr w:type="spellEnd"/>
          </w:p>
        </w:tc>
        <w:tc>
          <w:tcPr>
            <w:tcW w:w="2268" w:type="dxa"/>
            <w:vAlign w:val="center"/>
          </w:tcPr>
          <w:p w14:paraId="1E891142" w14:textId="4FDE0F10" w:rsidR="008B5E6B" w:rsidRDefault="008B5E6B" w:rsidP="008B5E6B">
            <w:pPr>
              <w:jc w:val="center"/>
              <w:rPr>
                <w:ins w:id="2641" w:author="Trung Nguyễn" w:date="2023-04-03T19:54:00Z"/>
              </w:rPr>
            </w:pPr>
            <w:proofErr w:type="spellStart"/>
            <w:ins w:id="2642" w:author="Trung Nguyễn" w:date="2023-04-03T19:55:00Z">
              <w:r>
                <w:t>Mã</w:t>
              </w:r>
              <w:proofErr w:type="spellEnd"/>
              <w:r>
                <w:t xml:space="preserve"> </w:t>
              </w:r>
              <w:proofErr w:type="spellStart"/>
              <w:r>
                <w:t>sản</w:t>
              </w:r>
              <w:proofErr w:type="spellEnd"/>
              <w:r>
                <w:t xml:space="preserve"> </w:t>
              </w:r>
              <w:proofErr w:type="spellStart"/>
              <w:r>
                <w:t>phẩm</w:t>
              </w:r>
            </w:ins>
            <w:proofErr w:type="spellEnd"/>
          </w:p>
        </w:tc>
        <w:tc>
          <w:tcPr>
            <w:tcW w:w="1843" w:type="dxa"/>
            <w:vAlign w:val="center"/>
          </w:tcPr>
          <w:p w14:paraId="0B67C701" w14:textId="0E6D1B96" w:rsidR="008B5E6B" w:rsidRDefault="008B5E6B" w:rsidP="008B5E6B">
            <w:pPr>
              <w:jc w:val="center"/>
              <w:rPr>
                <w:ins w:id="2643" w:author="Trung Nguyễn" w:date="2023-04-03T19:54:00Z"/>
              </w:rPr>
            </w:pPr>
            <w:ins w:id="2644" w:author="Trung Nguyễn" w:date="2023-04-03T19:55:00Z">
              <w:r>
                <w:t>Int</w:t>
              </w:r>
            </w:ins>
          </w:p>
        </w:tc>
        <w:tc>
          <w:tcPr>
            <w:tcW w:w="1701" w:type="dxa"/>
            <w:vAlign w:val="center"/>
          </w:tcPr>
          <w:p w14:paraId="274A236B" w14:textId="33A1A3DD" w:rsidR="008B5E6B" w:rsidRDefault="008B5E6B" w:rsidP="008B5E6B">
            <w:pPr>
              <w:jc w:val="center"/>
              <w:rPr>
                <w:ins w:id="2645" w:author="Trung Nguyễn" w:date="2023-04-03T19:54:00Z"/>
              </w:rPr>
            </w:pPr>
            <w:proofErr w:type="spellStart"/>
            <w:ins w:id="2646" w:author="Trung Nguyễn" w:date="2023-04-03T19:55:00Z">
              <w:r>
                <w:t>Khóa</w:t>
              </w:r>
              <w:proofErr w:type="spellEnd"/>
              <w:r>
                <w:t xml:space="preserve"> </w:t>
              </w:r>
              <w:proofErr w:type="spellStart"/>
              <w:r>
                <w:t>ngoại</w:t>
              </w:r>
            </w:ins>
            <w:proofErr w:type="spellEnd"/>
          </w:p>
        </w:tc>
        <w:tc>
          <w:tcPr>
            <w:tcW w:w="992" w:type="dxa"/>
            <w:vAlign w:val="center"/>
          </w:tcPr>
          <w:p w14:paraId="623D803C" w14:textId="77777777" w:rsidR="008B5E6B" w:rsidRPr="008B5E6B" w:rsidRDefault="008B5E6B" w:rsidP="008B5E6B">
            <w:pPr>
              <w:jc w:val="center"/>
              <w:rPr>
                <w:ins w:id="2647" w:author="Trung Nguyễn" w:date="2023-04-03T19:54:00Z"/>
              </w:rPr>
            </w:pPr>
          </w:p>
        </w:tc>
      </w:tr>
      <w:tr w:rsidR="008B5E6B" w:rsidRPr="008B5E6B" w14:paraId="3C167E1C" w14:textId="77777777" w:rsidTr="008B5E6B">
        <w:trPr>
          <w:trHeight w:val="563"/>
          <w:ins w:id="2648" w:author="Trung Nguyễn" w:date="2023-04-03T19:55:00Z"/>
        </w:trPr>
        <w:tc>
          <w:tcPr>
            <w:tcW w:w="710" w:type="dxa"/>
            <w:vAlign w:val="center"/>
          </w:tcPr>
          <w:p w14:paraId="49BBDE7D" w14:textId="1877D7A5" w:rsidR="008B5E6B" w:rsidRDefault="008B5E6B" w:rsidP="008B5E6B">
            <w:pPr>
              <w:jc w:val="center"/>
              <w:rPr>
                <w:ins w:id="2649" w:author="Trung Nguyễn" w:date="2023-04-03T19:55:00Z"/>
              </w:rPr>
            </w:pPr>
            <w:ins w:id="2650" w:author="Trung Nguyễn" w:date="2023-04-03T19:55:00Z">
              <w:r>
                <w:t>4</w:t>
              </w:r>
            </w:ins>
          </w:p>
        </w:tc>
        <w:tc>
          <w:tcPr>
            <w:tcW w:w="2693" w:type="dxa"/>
            <w:vAlign w:val="center"/>
          </w:tcPr>
          <w:p w14:paraId="4753328F" w14:textId="190D05D7" w:rsidR="008B5E6B" w:rsidRDefault="008B5E6B" w:rsidP="008B5E6B">
            <w:pPr>
              <w:jc w:val="center"/>
              <w:rPr>
                <w:ins w:id="2651" w:author="Trung Nguyễn" w:date="2023-04-03T19:55:00Z"/>
              </w:rPr>
            </w:pPr>
            <w:ins w:id="2652" w:author="Trung Nguyễn" w:date="2023-04-03T19:55:00Z">
              <w:r>
                <w:t>Price</w:t>
              </w:r>
            </w:ins>
          </w:p>
        </w:tc>
        <w:tc>
          <w:tcPr>
            <w:tcW w:w="2268" w:type="dxa"/>
            <w:vAlign w:val="center"/>
          </w:tcPr>
          <w:p w14:paraId="5DC766EC" w14:textId="3AD16107" w:rsidR="008B5E6B" w:rsidRDefault="008B5E6B" w:rsidP="008B5E6B">
            <w:pPr>
              <w:jc w:val="center"/>
              <w:rPr>
                <w:ins w:id="2653" w:author="Trung Nguyễn" w:date="2023-04-03T19:55:00Z"/>
              </w:rPr>
            </w:pPr>
            <w:proofErr w:type="spellStart"/>
            <w:ins w:id="2654" w:author="Trung Nguyễn" w:date="2023-04-03T19:55:00Z">
              <w:r>
                <w:t>Giá</w:t>
              </w:r>
              <w:proofErr w:type="spellEnd"/>
              <w:r>
                <w:t xml:space="preserve"> </w:t>
              </w:r>
              <w:proofErr w:type="spellStart"/>
              <w:r>
                <w:t>tiền</w:t>
              </w:r>
              <w:proofErr w:type="spellEnd"/>
            </w:ins>
          </w:p>
        </w:tc>
        <w:tc>
          <w:tcPr>
            <w:tcW w:w="1843" w:type="dxa"/>
            <w:vAlign w:val="center"/>
          </w:tcPr>
          <w:p w14:paraId="45C456CF" w14:textId="579107F1" w:rsidR="008B5E6B" w:rsidRDefault="008B5E6B" w:rsidP="008B5E6B">
            <w:pPr>
              <w:jc w:val="center"/>
              <w:rPr>
                <w:ins w:id="2655" w:author="Trung Nguyễn" w:date="2023-04-03T19:55:00Z"/>
              </w:rPr>
            </w:pPr>
            <w:ins w:id="2656" w:author="Trung Nguyễn" w:date="2023-04-03T19:55:00Z">
              <w:r>
                <w:t>Int</w:t>
              </w:r>
            </w:ins>
          </w:p>
        </w:tc>
        <w:tc>
          <w:tcPr>
            <w:tcW w:w="1701" w:type="dxa"/>
            <w:vAlign w:val="center"/>
          </w:tcPr>
          <w:p w14:paraId="18430C55" w14:textId="25B9898B" w:rsidR="008B5E6B" w:rsidRDefault="008B5E6B" w:rsidP="008B5E6B">
            <w:pPr>
              <w:jc w:val="center"/>
              <w:rPr>
                <w:ins w:id="2657" w:author="Trung Nguyễn" w:date="2023-04-03T19:55:00Z"/>
              </w:rPr>
            </w:pPr>
            <w:ins w:id="2658" w:author="Trung Nguyễn" w:date="2023-04-03T19:55:00Z">
              <w:r>
                <w:t>Not null</w:t>
              </w:r>
            </w:ins>
          </w:p>
        </w:tc>
        <w:tc>
          <w:tcPr>
            <w:tcW w:w="992" w:type="dxa"/>
            <w:vAlign w:val="center"/>
          </w:tcPr>
          <w:p w14:paraId="5F3CD725" w14:textId="77777777" w:rsidR="008B5E6B" w:rsidRPr="008B5E6B" w:rsidRDefault="008B5E6B" w:rsidP="008B5E6B">
            <w:pPr>
              <w:jc w:val="center"/>
              <w:rPr>
                <w:ins w:id="2659" w:author="Trung Nguyễn" w:date="2023-04-03T19:55:00Z"/>
              </w:rPr>
            </w:pPr>
          </w:p>
        </w:tc>
      </w:tr>
      <w:tr w:rsidR="008B5E6B" w:rsidRPr="008B5E6B" w14:paraId="7A1205AA" w14:textId="77777777" w:rsidTr="008B5E6B">
        <w:trPr>
          <w:trHeight w:val="563"/>
          <w:ins w:id="2660" w:author="Trung Nguyễn" w:date="2023-04-03T19:55:00Z"/>
        </w:trPr>
        <w:tc>
          <w:tcPr>
            <w:tcW w:w="710" w:type="dxa"/>
            <w:vAlign w:val="center"/>
          </w:tcPr>
          <w:p w14:paraId="26DFA0D9" w14:textId="6996940A" w:rsidR="008B5E6B" w:rsidRDefault="008B5E6B" w:rsidP="008B5E6B">
            <w:pPr>
              <w:jc w:val="center"/>
              <w:rPr>
                <w:ins w:id="2661" w:author="Trung Nguyễn" w:date="2023-04-03T19:55:00Z"/>
              </w:rPr>
            </w:pPr>
            <w:ins w:id="2662" w:author="Trung Nguyễn" w:date="2023-04-03T19:55:00Z">
              <w:r>
                <w:t>5</w:t>
              </w:r>
            </w:ins>
          </w:p>
        </w:tc>
        <w:tc>
          <w:tcPr>
            <w:tcW w:w="2693" w:type="dxa"/>
            <w:vAlign w:val="center"/>
          </w:tcPr>
          <w:p w14:paraId="6C2A5D8D" w14:textId="0CC65999" w:rsidR="008B5E6B" w:rsidRDefault="008B5E6B" w:rsidP="008B5E6B">
            <w:pPr>
              <w:jc w:val="center"/>
              <w:rPr>
                <w:ins w:id="2663" w:author="Trung Nguyễn" w:date="2023-04-03T19:55:00Z"/>
              </w:rPr>
            </w:pPr>
            <w:ins w:id="2664" w:author="Trung Nguyễn" w:date="2023-04-03T19:55:00Z">
              <w:r>
                <w:t>Num</w:t>
              </w:r>
            </w:ins>
          </w:p>
        </w:tc>
        <w:tc>
          <w:tcPr>
            <w:tcW w:w="2268" w:type="dxa"/>
            <w:vAlign w:val="center"/>
          </w:tcPr>
          <w:p w14:paraId="3053D752" w14:textId="558AC97C" w:rsidR="008B5E6B" w:rsidRDefault="008B5E6B" w:rsidP="008B5E6B">
            <w:pPr>
              <w:jc w:val="center"/>
              <w:rPr>
                <w:ins w:id="2665" w:author="Trung Nguyễn" w:date="2023-04-03T19:55:00Z"/>
              </w:rPr>
            </w:pPr>
            <w:proofErr w:type="spellStart"/>
            <w:ins w:id="2666" w:author="Trung Nguyễn" w:date="2023-04-03T19:55:00Z">
              <w:r>
                <w:t>Số</w:t>
              </w:r>
              <w:proofErr w:type="spellEnd"/>
              <w:r>
                <w:t xml:space="preserve"> </w:t>
              </w:r>
              <w:proofErr w:type="spellStart"/>
              <w:r>
                <w:t>lượng</w:t>
              </w:r>
              <w:proofErr w:type="spellEnd"/>
              <w:r>
                <w:t xml:space="preserve"> </w:t>
              </w:r>
              <w:proofErr w:type="spellStart"/>
              <w:r>
                <w:t>hàng</w:t>
              </w:r>
              <w:proofErr w:type="spellEnd"/>
            </w:ins>
          </w:p>
        </w:tc>
        <w:tc>
          <w:tcPr>
            <w:tcW w:w="1843" w:type="dxa"/>
            <w:vAlign w:val="center"/>
          </w:tcPr>
          <w:p w14:paraId="1B782A40" w14:textId="4F424BAE" w:rsidR="008B5E6B" w:rsidRDefault="008B5E6B" w:rsidP="008B5E6B">
            <w:pPr>
              <w:jc w:val="center"/>
              <w:rPr>
                <w:ins w:id="2667" w:author="Trung Nguyễn" w:date="2023-04-03T19:55:00Z"/>
              </w:rPr>
            </w:pPr>
            <w:ins w:id="2668" w:author="Trung Nguyễn" w:date="2023-04-03T19:55:00Z">
              <w:r>
                <w:t>Int</w:t>
              </w:r>
            </w:ins>
          </w:p>
        </w:tc>
        <w:tc>
          <w:tcPr>
            <w:tcW w:w="1701" w:type="dxa"/>
            <w:vAlign w:val="center"/>
          </w:tcPr>
          <w:p w14:paraId="6BF99B56" w14:textId="29DDFBE4" w:rsidR="008B5E6B" w:rsidRDefault="008B5E6B" w:rsidP="008B5E6B">
            <w:pPr>
              <w:jc w:val="center"/>
              <w:rPr>
                <w:ins w:id="2669" w:author="Trung Nguyễn" w:date="2023-04-03T19:55:00Z"/>
              </w:rPr>
            </w:pPr>
            <w:ins w:id="2670" w:author="Trung Nguyễn" w:date="2023-04-03T19:55:00Z">
              <w:r>
                <w:t>Not null</w:t>
              </w:r>
            </w:ins>
          </w:p>
        </w:tc>
        <w:tc>
          <w:tcPr>
            <w:tcW w:w="992" w:type="dxa"/>
            <w:vAlign w:val="center"/>
          </w:tcPr>
          <w:p w14:paraId="61C91406" w14:textId="77777777" w:rsidR="008B5E6B" w:rsidRPr="008B5E6B" w:rsidRDefault="008B5E6B" w:rsidP="008B5E6B">
            <w:pPr>
              <w:jc w:val="center"/>
              <w:rPr>
                <w:ins w:id="2671" w:author="Trung Nguyễn" w:date="2023-04-03T19:55:00Z"/>
              </w:rPr>
            </w:pPr>
          </w:p>
        </w:tc>
      </w:tr>
      <w:tr w:rsidR="008B5E6B" w:rsidRPr="008B5E6B" w14:paraId="59B960A2" w14:textId="77777777" w:rsidTr="008B5E6B">
        <w:trPr>
          <w:trHeight w:val="563"/>
          <w:ins w:id="2672" w:author="Trung Nguyễn" w:date="2023-04-03T19:55:00Z"/>
        </w:trPr>
        <w:tc>
          <w:tcPr>
            <w:tcW w:w="710" w:type="dxa"/>
            <w:vAlign w:val="center"/>
          </w:tcPr>
          <w:p w14:paraId="523B4638" w14:textId="014586F7" w:rsidR="008B5E6B" w:rsidRDefault="008B5E6B" w:rsidP="008B5E6B">
            <w:pPr>
              <w:jc w:val="center"/>
              <w:rPr>
                <w:ins w:id="2673" w:author="Trung Nguyễn" w:date="2023-04-03T19:55:00Z"/>
              </w:rPr>
            </w:pPr>
            <w:ins w:id="2674" w:author="Trung Nguyễn" w:date="2023-04-03T19:55:00Z">
              <w:r>
                <w:t>6</w:t>
              </w:r>
            </w:ins>
          </w:p>
        </w:tc>
        <w:tc>
          <w:tcPr>
            <w:tcW w:w="2693" w:type="dxa"/>
            <w:vAlign w:val="center"/>
          </w:tcPr>
          <w:p w14:paraId="4701A8E3" w14:textId="274E9B75" w:rsidR="008B5E6B" w:rsidRDefault="008B5E6B" w:rsidP="008B5E6B">
            <w:pPr>
              <w:jc w:val="center"/>
              <w:rPr>
                <w:ins w:id="2675" w:author="Trung Nguyễn" w:date="2023-04-03T19:55:00Z"/>
              </w:rPr>
            </w:pPr>
            <w:proofErr w:type="spellStart"/>
            <w:ins w:id="2676" w:author="Trung Nguyễn" w:date="2023-04-03T19:55:00Z">
              <w:r>
                <w:t>Total_Money</w:t>
              </w:r>
              <w:proofErr w:type="spellEnd"/>
            </w:ins>
          </w:p>
        </w:tc>
        <w:tc>
          <w:tcPr>
            <w:tcW w:w="2268" w:type="dxa"/>
            <w:vAlign w:val="center"/>
          </w:tcPr>
          <w:p w14:paraId="25B8DE70" w14:textId="459A209B" w:rsidR="008B5E6B" w:rsidRDefault="008B5E6B" w:rsidP="008B5E6B">
            <w:pPr>
              <w:jc w:val="center"/>
              <w:rPr>
                <w:ins w:id="2677" w:author="Trung Nguyễn" w:date="2023-04-03T19:55:00Z"/>
              </w:rPr>
            </w:pPr>
            <w:proofErr w:type="spellStart"/>
            <w:ins w:id="2678" w:author="Trung Nguyễn" w:date="2023-04-03T19:55:00Z">
              <w:r>
                <w:t>Tổng</w:t>
              </w:r>
              <w:proofErr w:type="spellEnd"/>
              <w:r>
                <w:t xml:space="preserve"> </w:t>
              </w:r>
              <w:proofErr w:type="spellStart"/>
              <w:r>
                <w:t>tiền</w:t>
              </w:r>
              <w:proofErr w:type="spellEnd"/>
            </w:ins>
          </w:p>
        </w:tc>
        <w:tc>
          <w:tcPr>
            <w:tcW w:w="1843" w:type="dxa"/>
            <w:vAlign w:val="center"/>
          </w:tcPr>
          <w:p w14:paraId="403A3D96" w14:textId="598E5113" w:rsidR="008B5E6B" w:rsidRDefault="008B5E6B" w:rsidP="008B5E6B">
            <w:pPr>
              <w:jc w:val="center"/>
              <w:rPr>
                <w:ins w:id="2679" w:author="Trung Nguyễn" w:date="2023-04-03T19:55:00Z"/>
              </w:rPr>
            </w:pPr>
            <w:ins w:id="2680" w:author="Trung Nguyễn" w:date="2023-04-03T19:55:00Z">
              <w:r>
                <w:t>Int</w:t>
              </w:r>
            </w:ins>
          </w:p>
        </w:tc>
        <w:tc>
          <w:tcPr>
            <w:tcW w:w="1701" w:type="dxa"/>
            <w:vAlign w:val="center"/>
          </w:tcPr>
          <w:p w14:paraId="15598799" w14:textId="5029C0BB" w:rsidR="008B5E6B" w:rsidRDefault="008B5E6B" w:rsidP="008B5E6B">
            <w:pPr>
              <w:jc w:val="center"/>
              <w:rPr>
                <w:ins w:id="2681" w:author="Trung Nguyễn" w:date="2023-04-03T19:55:00Z"/>
              </w:rPr>
            </w:pPr>
            <w:ins w:id="2682" w:author="Trung Nguyễn" w:date="2023-04-03T19:55:00Z">
              <w:r>
                <w:t xml:space="preserve">Not </w:t>
              </w:r>
            </w:ins>
            <w:ins w:id="2683" w:author="Trung Nguyễn" w:date="2023-04-03T19:56:00Z">
              <w:r>
                <w:t>null</w:t>
              </w:r>
            </w:ins>
          </w:p>
        </w:tc>
        <w:tc>
          <w:tcPr>
            <w:tcW w:w="992" w:type="dxa"/>
            <w:vAlign w:val="center"/>
          </w:tcPr>
          <w:p w14:paraId="26B3C5D6" w14:textId="77777777" w:rsidR="008B5E6B" w:rsidRPr="008B5E6B" w:rsidRDefault="008B5E6B">
            <w:pPr>
              <w:keepNext/>
              <w:jc w:val="center"/>
              <w:rPr>
                <w:ins w:id="2684" w:author="Trung Nguyễn" w:date="2023-04-03T19:55:00Z"/>
              </w:rPr>
              <w:pPrChange w:id="2685" w:author="Dong Trieu" w:date="2023-04-03T23:33:00Z">
                <w:pPr>
                  <w:jc w:val="center"/>
                </w:pPr>
              </w:pPrChange>
            </w:pPr>
          </w:p>
        </w:tc>
      </w:tr>
    </w:tbl>
    <w:p w14:paraId="7D785DED" w14:textId="0E3ED211" w:rsidR="00730E79" w:rsidRPr="002D60B2" w:rsidRDefault="00730E79" w:rsidP="002D60B2">
      <w:pPr>
        <w:pStyle w:val="Caption"/>
        <w:jc w:val="center"/>
        <w:rPr>
          <w:ins w:id="2686" w:author="Dong Trieu" w:date="2023-04-03T23:33:00Z"/>
          <w:sz w:val="20"/>
          <w:szCs w:val="20"/>
          <w:rPrChange w:id="2687" w:author="Dong Trieu" w:date="2023-04-04T09:44:00Z">
            <w:rPr>
              <w:ins w:id="2688" w:author="Dong Trieu" w:date="2023-04-03T23:33:00Z"/>
            </w:rPr>
          </w:rPrChange>
        </w:rPr>
        <w:pPrChange w:id="2689" w:author="Dong Trieu" w:date="2023-04-04T09:44:00Z">
          <w:pPr>
            <w:pStyle w:val="Caption"/>
          </w:pPr>
        </w:pPrChange>
      </w:pPr>
      <w:bookmarkStart w:id="2690" w:name="_Toc131458081"/>
      <w:proofErr w:type="spellStart"/>
      <w:ins w:id="2691" w:author="Dong Trieu" w:date="2023-04-03T23:33:00Z">
        <w:r w:rsidRPr="002D60B2">
          <w:rPr>
            <w:sz w:val="20"/>
            <w:szCs w:val="20"/>
            <w:rPrChange w:id="2692" w:author="Dong Trieu" w:date="2023-04-04T09:44:00Z">
              <w:rPr/>
            </w:rPrChange>
          </w:rPr>
          <w:t>Bảng</w:t>
        </w:r>
        <w:proofErr w:type="spellEnd"/>
        <w:r w:rsidRPr="002D60B2">
          <w:rPr>
            <w:sz w:val="20"/>
            <w:szCs w:val="20"/>
            <w:rPrChange w:id="2693" w:author="Dong Trieu" w:date="2023-04-04T09:44:00Z">
              <w:rPr/>
            </w:rPrChange>
          </w:rPr>
          <w:t xml:space="preserve"> </w:t>
        </w:r>
        <w:r w:rsidRPr="002D60B2">
          <w:rPr>
            <w:sz w:val="20"/>
            <w:szCs w:val="20"/>
            <w:rPrChange w:id="2694" w:author="Dong Trieu" w:date="2023-04-04T09:44:00Z">
              <w:rPr/>
            </w:rPrChange>
          </w:rPr>
          <w:fldChar w:fldCharType="begin"/>
        </w:r>
        <w:r w:rsidRPr="002D60B2">
          <w:rPr>
            <w:sz w:val="20"/>
            <w:szCs w:val="20"/>
            <w:rPrChange w:id="2695" w:author="Dong Trieu" w:date="2023-04-04T09:44:00Z">
              <w:rPr/>
            </w:rPrChange>
          </w:rPr>
          <w:instrText xml:space="preserve"> SEQ Bảng \* ARABIC </w:instrText>
        </w:r>
      </w:ins>
      <w:r w:rsidRPr="002D60B2">
        <w:rPr>
          <w:sz w:val="20"/>
          <w:szCs w:val="20"/>
          <w:rPrChange w:id="2696" w:author="Dong Trieu" w:date="2023-04-04T09:44:00Z">
            <w:rPr/>
          </w:rPrChange>
        </w:rPr>
        <w:fldChar w:fldCharType="separate"/>
      </w:r>
      <w:ins w:id="2697" w:author="Dong Trieu" w:date="2023-04-03T23:34:00Z">
        <w:r w:rsidRPr="002D60B2">
          <w:rPr>
            <w:noProof/>
            <w:sz w:val="20"/>
            <w:szCs w:val="20"/>
            <w:rPrChange w:id="2698" w:author="Dong Trieu" w:date="2023-04-04T09:44:00Z">
              <w:rPr>
                <w:noProof/>
              </w:rPr>
            </w:rPrChange>
          </w:rPr>
          <w:t>7</w:t>
        </w:r>
      </w:ins>
      <w:ins w:id="2699" w:author="Dong Trieu" w:date="2023-04-03T23:33:00Z">
        <w:r w:rsidRPr="002D60B2">
          <w:rPr>
            <w:sz w:val="20"/>
            <w:szCs w:val="20"/>
            <w:rPrChange w:id="2700" w:author="Dong Trieu" w:date="2023-04-04T09:44:00Z">
              <w:rPr/>
            </w:rPrChange>
          </w:rPr>
          <w:fldChar w:fldCharType="end"/>
        </w:r>
        <w:r w:rsidRPr="002D60B2">
          <w:rPr>
            <w:sz w:val="20"/>
            <w:szCs w:val="20"/>
            <w:rPrChange w:id="2701" w:author="Dong Trieu" w:date="2023-04-04T09:44:00Z">
              <w:rPr/>
            </w:rPrChange>
          </w:rPr>
          <w:t xml:space="preserve">. Chi </w:t>
        </w:r>
        <w:proofErr w:type="spellStart"/>
        <w:r w:rsidRPr="002D60B2">
          <w:rPr>
            <w:sz w:val="20"/>
            <w:szCs w:val="20"/>
            <w:rPrChange w:id="2702" w:author="Dong Trieu" w:date="2023-04-04T09:44:00Z">
              <w:rPr/>
            </w:rPrChange>
          </w:rPr>
          <w:t>tiết</w:t>
        </w:r>
        <w:proofErr w:type="spellEnd"/>
        <w:r w:rsidRPr="002D60B2">
          <w:rPr>
            <w:sz w:val="20"/>
            <w:szCs w:val="20"/>
            <w:rPrChange w:id="2703" w:author="Dong Trieu" w:date="2023-04-04T09:44:00Z">
              <w:rPr/>
            </w:rPrChange>
          </w:rPr>
          <w:t xml:space="preserve"> </w:t>
        </w:r>
        <w:proofErr w:type="spellStart"/>
        <w:r w:rsidRPr="002D60B2">
          <w:rPr>
            <w:sz w:val="20"/>
            <w:szCs w:val="20"/>
            <w:rPrChange w:id="2704" w:author="Dong Trieu" w:date="2023-04-04T09:44:00Z">
              <w:rPr/>
            </w:rPrChange>
          </w:rPr>
          <w:t>Đơn</w:t>
        </w:r>
        <w:proofErr w:type="spellEnd"/>
        <w:r w:rsidRPr="002D60B2">
          <w:rPr>
            <w:sz w:val="20"/>
            <w:szCs w:val="20"/>
            <w:rPrChange w:id="2705" w:author="Dong Trieu" w:date="2023-04-04T09:44:00Z">
              <w:rPr/>
            </w:rPrChange>
          </w:rPr>
          <w:t xml:space="preserve"> </w:t>
        </w:r>
        <w:proofErr w:type="spellStart"/>
        <w:r w:rsidRPr="002D60B2">
          <w:rPr>
            <w:sz w:val="20"/>
            <w:szCs w:val="20"/>
            <w:rPrChange w:id="2706" w:author="Dong Trieu" w:date="2023-04-04T09:44:00Z">
              <w:rPr/>
            </w:rPrChange>
          </w:rPr>
          <w:t>Hàng</w:t>
        </w:r>
        <w:bookmarkEnd w:id="2690"/>
        <w:proofErr w:type="spellEnd"/>
      </w:ins>
    </w:p>
    <w:p w14:paraId="4F6316F5" w14:textId="6861EF64" w:rsidR="0005722D" w:rsidRPr="006F7EC0" w:rsidDel="00730E79" w:rsidRDefault="006F7EC0">
      <w:pPr>
        <w:jc w:val="center"/>
        <w:rPr>
          <w:ins w:id="2707" w:author="Trung Nguyễn" w:date="2023-04-03T19:24:00Z"/>
          <w:del w:id="2708" w:author="Dong Trieu" w:date="2023-04-03T23:34:00Z"/>
          <w:i/>
          <w:iCs/>
          <w:rPrChange w:id="2709" w:author="Trung Nguyễn" w:date="2023-04-03T20:24:00Z">
            <w:rPr>
              <w:ins w:id="2710" w:author="Trung Nguyễn" w:date="2023-04-03T19:24:00Z"/>
              <w:del w:id="2711" w:author="Dong Trieu" w:date="2023-04-03T23:34:00Z"/>
            </w:rPr>
          </w:rPrChange>
        </w:rPr>
        <w:pPrChange w:id="2712" w:author="Trung Nguyễn" w:date="2023-04-03T20:24:00Z">
          <w:pPr/>
        </w:pPrChange>
      </w:pPr>
      <w:ins w:id="2713" w:author="Trung Nguyễn" w:date="2023-04-03T20:24:00Z">
        <w:del w:id="2714" w:author="Dong Trieu" w:date="2023-04-03T23:34:00Z">
          <w:r w:rsidRPr="006F7EC0" w:rsidDel="00730E79">
            <w:rPr>
              <w:i/>
              <w:iCs/>
              <w:rPrChange w:id="2715" w:author="Trung Nguyễn" w:date="2023-04-03T20:24:00Z">
                <w:rPr/>
              </w:rPrChange>
            </w:rPr>
            <w:delText>Bảng 7: Chi tiết đơn hàng</w:delText>
          </w:r>
        </w:del>
      </w:ins>
    </w:p>
    <w:p w14:paraId="5959057D" w14:textId="482B460F" w:rsidR="004F418B" w:rsidRDefault="00370DBA">
      <w:pPr>
        <w:rPr>
          <w:ins w:id="2716" w:author="Trung Nguyễn" w:date="2023-04-03T19:56:00Z"/>
        </w:rPr>
      </w:pPr>
      <w:ins w:id="2717" w:author="Trung Nguyễn" w:date="2023-04-03T19:56:00Z">
        <w:r>
          <w:tab/>
        </w:r>
        <w:proofErr w:type="spellStart"/>
        <w:r>
          <w:t>Bảng</w:t>
        </w:r>
        <w:proofErr w:type="spellEnd"/>
        <w:r>
          <w:t xml:space="preserve"> Feedback:</w:t>
        </w:r>
      </w:ins>
    </w:p>
    <w:tbl>
      <w:tblPr>
        <w:tblStyle w:val="TableGrid"/>
        <w:tblW w:w="10488" w:type="dxa"/>
        <w:tblInd w:w="-289" w:type="dxa"/>
        <w:tblLook w:val="04A0" w:firstRow="1" w:lastRow="0" w:firstColumn="1" w:lastColumn="0" w:noHBand="0" w:noVBand="1"/>
        <w:tblPrChange w:id="2718" w:author="Dong Trieu" w:date="2023-04-04T09:44:00Z">
          <w:tblPr>
            <w:tblStyle w:val="TableGrid"/>
            <w:tblW w:w="10207" w:type="dxa"/>
            <w:tblInd w:w="-289" w:type="dxa"/>
            <w:tblLook w:val="04A0" w:firstRow="1" w:lastRow="0" w:firstColumn="1" w:lastColumn="0" w:noHBand="0" w:noVBand="1"/>
          </w:tblPr>
        </w:tblPrChange>
      </w:tblPr>
      <w:tblGrid>
        <w:gridCol w:w="729"/>
        <w:gridCol w:w="2768"/>
        <w:gridCol w:w="2331"/>
        <w:gridCol w:w="1894"/>
        <w:gridCol w:w="1747"/>
        <w:gridCol w:w="1019"/>
        <w:tblGridChange w:id="2719">
          <w:tblGrid>
            <w:gridCol w:w="578"/>
            <w:gridCol w:w="132"/>
            <w:gridCol w:w="578"/>
            <w:gridCol w:w="2115"/>
            <w:gridCol w:w="578"/>
            <w:gridCol w:w="1690"/>
            <w:gridCol w:w="578"/>
            <w:gridCol w:w="1265"/>
            <w:gridCol w:w="578"/>
            <w:gridCol w:w="1123"/>
            <w:gridCol w:w="578"/>
            <w:gridCol w:w="414"/>
            <w:gridCol w:w="578"/>
          </w:tblGrid>
        </w:tblGridChange>
      </w:tblGrid>
      <w:tr w:rsidR="00370DBA" w14:paraId="5D205B3C" w14:textId="77777777" w:rsidTr="002D60B2">
        <w:trPr>
          <w:trHeight w:val="647"/>
          <w:ins w:id="2720" w:author="Trung Nguyễn" w:date="2023-04-03T19:56:00Z"/>
          <w:trPrChange w:id="2721" w:author="Dong Trieu" w:date="2023-04-04T09:44:00Z">
            <w:trPr>
              <w:gridBefore w:val="1"/>
            </w:trPr>
          </w:trPrChange>
        </w:trPr>
        <w:tc>
          <w:tcPr>
            <w:tcW w:w="729" w:type="dxa"/>
            <w:vAlign w:val="center"/>
            <w:tcPrChange w:id="2722" w:author="Dong Trieu" w:date="2023-04-04T09:44:00Z">
              <w:tcPr>
                <w:tcW w:w="10207" w:type="nil"/>
                <w:gridSpan w:val="2"/>
              </w:tcPr>
            </w:tcPrChange>
          </w:tcPr>
          <w:p w14:paraId="566534FB" w14:textId="2E3E39AB" w:rsidR="00370DBA" w:rsidRDefault="00370DBA">
            <w:pPr>
              <w:jc w:val="center"/>
              <w:rPr>
                <w:ins w:id="2723" w:author="Trung Nguyễn" w:date="2023-04-03T19:56:00Z"/>
              </w:rPr>
              <w:pPrChange w:id="2724" w:author="Trung Nguyễn" w:date="2023-04-03T19:57:00Z">
                <w:pPr/>
              </w:pPrChange>
            </w:pPr>
            <w:ins w:id="2725" w:author="Trung Nguyễn" w:date="2023-04-03T19:56:00Z">
              <w:r w:rsidRPr="00D54584">
                <w:rPr>
                  <w:b/>
                  <w:bCs/>
                </w:rPr>
                <w:t>STT</w:t>
              </w:r>
            </w:ins>
          </w:p>
        </w:tc>
        <w:tc>
          <w:tcPr>
            <w:tcW w:w="2768" w:type="dxa"/>
            <w:vAlign w:val="center"/>
            <w:tcPrChange w:id="2726" w:author="Dong Trieu" w:date="2023-04-04T09:44:00Z">
              <w:tcPr>
                <w:tcW w:w="10207" w:type="nil"/>
                <w:gridSpan w:val="2"/>
              </w:tcPr>
            </w:tcPrChange>
          </w:tcPr>
          <w:p w14:paraId="03AE54A8" w14:textId="2CE59965" w:rsidR="00370DBA" w:rsidRDefault="00370DBA">
            <w:pPr>
              <w:jc w:val="center"/>
              <w:rPr>
                <w:ins w:id="2727" w:author="Trung Nguyễn" w:date="2023-04-03T19:56:00Z"/>
              </w:rPr>
              <w:pPrChange w:id="2728" w:author="Trung Nguyễn" w:date="2023-04-03T19:57:00Z">
                <w:pPr/>
              </w:pPrChange>
            </w:pPr>
            <w:proofErr w:type="spellStart"/>
            <w:ins w:id="2729" w:author="Trung Nguyễn" w:date="2023-04-03T19:57:00Z">
              <w:r w:rsidRPr="00241ADA">
                <w:rPr>
                  <w:b/>
                  <w:bCs/>
                </w:rPr>
                <w:t>Tên</w:t>
              </w:r>
              <w:proofErr w:type="spellEnd"/>
              <w:r w:rsidRPr="00241ADA">
                <w:rPr>
                  <w:b/>
                  <w:bCs/>
                </w:rPr>
                <w:t xml:space="preserve"> </w:t>
              </w:r>
              <w:proofErr w:type="spellStart"/>
              <w:r w:rsidRPr="00241ADA">
                <w:rPr>
                  <w:b/>
                  <w:bCs/>
                </w:rPr>
                <w:t>thuộc</w:t>
              </w:r>
              <w:proofErr w:type="spellEnd"/>
              <w:r w:rsidRPr="00241ADA">
                <w:rPr>
                  <w:b/>
                  <w:bCs/>
                </w:rPr>
                <w:t xml:space="preserve"> </w:t>
              </w:r>
              <w:proofErr w:type="spellStart"/>
              <w:r w:rsidRPr="00241ADA">
                <w:rPr>
                  <w:b/>
                  <w:bCs/>
                </w:rPr>
                <w:t>tính</w:t>
              </w:r>
            </w:ins>
            <w:proofErr w:type="spellEnd"/>
          </w:p>
        </w:tc>
        <w:tc>
          <w:tcPr>
            <w:tcW w:w="2331" w:type="dxa"/>
            <w:vAlign w:val="center"/>
            <w:tcPrChange w:id="2730" w:author="Dong Trieu" w:date="2023-04-04T09:44:00Z">
              <w:tcPr>
                <w:tcW w:w="10207" w:type="nil"/>
                <w:gridSpan w:val="2"/>
              </w:tcPr>
            </w:tcPrChange>
          </w:tcPr>
          <w:p w14:paraId="51F271D8" w14:textId="78067E33" w:rsidR="00370DBA" w:rsidRDefault="00370DBA">
            <w:pPr>
              <w:jc w:val="center"/>
              <w:rPr>
                <w:ins w:id="2731" w:author="Trung Nguyễn" w:date="2023-04-03T19:56:00Z"/>
              </w:rPr>
              <w:pPrChange w:id="2732" w:author="Trung Nguyễn" w:date="2023-04-03T19:57:00Z">
                <w:pPr/>
              </w:pPrChange>
            </w:pPr>
            <w:proofErr w:type="spellStart"/>
            <w:ins w:id="2733" w:author="Trung Nguyễn" w:date="2023-04-03T19:57:00Z">
              <w:r w:rsidRPr="00241ADA">
                <w:rPr>
                  <w:b/>
                  <w:bCs/>
                </w:rPr>
                <w:t>Diễn</w:t>
              </w:r>
              <w:proofErr w:type="spellEnd"/>
              <w:r w:rsidRPr="00241ADA">
                <w:rPr>
                  <w:b/>
                  <w:bCs/>
                </w:rPr>
                <w:t xml:space="preserve"> </w:t>
              </w:r>
              <w:proofErr w:type="spellStart"/>
              <w:r w:rsidRPr="00241ADA">
                <w:rPr>
                  <w:b/>
                  <w:bCs/>
                </w:rPr>
                <w:t>giải</w:t>
              </w:r>
            </w:ins>
            <w:proofErr w:type="spellEnd"/>
          </w:p>
        </w:tc>
        <w:tc>
          <w:tcPr>
            <w:tcW w:w="1894" w:type="dxa"/>
            <w:vAlign w:val="center"/>
            <w:tcPrChange w:id="2734" w:author="Dong Trieu" w:date="2023-04-04T09:44:00Z">
              <w:tcPr>
                <w:tcW w:w="10207" w:type="nil"/>
                <w:gridSpan w:val="2"/>
              </w:tcPr>
            </w:tcPrChange>
          </w:tcPr>
          <w:p w14:paraId="5D0649E0" w14:textId="03195F9C" w:rsidR="00370DBA" w:rsidRDefault="00370DBA">
            <w:pPr>
              <w:jc w:val="center"/>
              <w:rPr>
                <w:ins w:id="2735" w:author="Trung Nguyễn" w:date="2023-04-03T19:56:00Z"/>
              </w:rPr>
              <w:pPrChange w:id="2736" w:author="Trung Nguyễn" w:date="2023-04-03T19:57:00Z">
                <w:pPr/>
              </w:pPrChange>
            </w:pPr>
            <w:proofErr w:type="spellStart"/>
            <w:ins w:id="2737" w:author="Trung Nguyễn" w:date="2023-04-03T19:57:00Z">
              <w:r w:rsidRPr="00241ADA">
                <w:rPr>
                  <w:b/>
                  <w:bCs/>
                </w:rPr>
                <w:t>Kiểu</w:t>
              </w:r>
              <w:proofErr w:type="spellEnd"/>
              <w:r w:rsidRPr="00241ADA">
                <w:rPr>
                  <w:b/>
                  <w:bCs/>
                </w:rPr>
                <w:t xml:space="preserve"> </w:t>
              </w:r>
              <w:proofErr w:type="spellStart"/>
              <w:r w:rsidRPr="00241ADA">
                <w:rPr>
                  <w:b/>
                  <w:bCs/>
                </w:rPr>
                <w:t>dữ</w:t>
              </w:r>
              <w:proofErr w:type="spellEnd"/>
              <w:r w:rsidRPr="00241ADA">
                <w:rPr>
                  <w:b/>
                  <w:bCs/>
                </w:rPr>
                <w:t xml:space="preserve"> </w:t>
              </w:r>
              <w:proofErr w:type="spellStart"/>
              <w:r w:rsidRPr="00241ADA">
                <w:rPr>
                  <w:b/>
                  <w:bCs/>
                </w:rPr>
                <w:t>liệu</w:t>
              </w:r>
            </w:ins>
            <w:proofErr w:type="spellEnd"/>
          </w:p>
        </w:tc>
        <w:tc>
          <w:tcPr>
            <w:tcW w:w="1747" w:type="dxa"/>
            <w:vAlign w:val="center"/>
            <w:tcPrChange w:id="2738" w:author="Dong Trieu" w:date="2023-04-04T09:44:00Z">
              <w:tcPr>
                <w:tcW w:w="10207" w:type="nil"/>
                <w:gridSpan w:val="2"/>
              </w:tcPr>
            </w:tcPrChange>
          </w:tcPr>
          <w:p w14:paraId="554D117B" w14:textId="0457416E" w:rsidR="00370DBA" w:rsidRDefault="00370DBA">
            <w:pPr>
              <w:jc w:val="center"/>
              <w:rPr>
                <w:ins w:id="2739" w:author="Trung Nguyễn" w:date="2023-04-03T19:56:00Z"/>
              </w:rPr>
              <w:pPrChange w:id="2740" w:author="Trung Nguyễn" w:date="2023-04-03T19:57:00Z">
                <w:pPr/>
              </w:pPrChange>
            </w:pPr>
            <w:proofErr w:type="spellStart"/>
            <w:ins w:id="2741" w:author="Trung Nguyễn" w:date="2023-04-03T19:57:00Z">
              <w:r w:rsidRPr="00241ADA">
                <w:rPr>
                  <w:b/>
                  <w:bCs/>
                </w:rPr>
                <w:t>Ràng</w:t>
              </w:r>
              <w:proofErr w:type="spellEnd"/>
              <w:r w:rsidRPr="00241ADA">
                <w:rPr>
                  <w:b/>
                  <w:bCs/>
                </w:rPr>
                <w:t xml:space="preserve"> </w:t>
              </w:r>
              <w:proofErr w:type="spellStart"/>
              <w:r w:rsidRPr="00241ADA">
                <w:rPr>
                  <w:b/>
                  <w:bCs/>
                </w:rPr>
                <w:t>buộc</w:t>
              </w:r>
            </w:ins>
            <w:proofErr w:type="spellEnd"/>
          </w:p>
        </w:tc>
        <w:tc>
          <w:tcPr>
            <w:tcW w:w="1019" w:type="dxa"/>
            <w:vAlign w:val="center"/>
            <w:tcPrChange w:id="2742" w:author="Dong Trieu" w:date="2023-04-04T09:44:00Z">
              <w:tcPr>
                <w:tcW w:w="10207" w:type="nil"/>
                <w:gridSpan w:val="2"/>
              </w:tcPr>
            </w:tcPrChange>
          </w:tcPr>
          <w:p w14:paraId="08A4863C" w14:textId="5888A967" w:rsidR="00370DBA" w:rsidRDefault="00370DBA">
            <w:pPr>
              <w:jc w:val="center"/>
              <w:rPr>
                <w:ins w:id="2743" w:author="Trung Nguyễn" w:date="2023-04-03T19:56:00Z"/>
              </w:rPr>
              <w:pPrChange w:id="2744" w:author="Trung Nguyễn" w:date="2023-04-03T19:57:00Z">
                <w:pPr/>
              </w:pPrChange>
            </w:pPr>
            <w:proofErr w:type="spellStart"/>
            <w:ins w:id="2745" w:author="Trung Nguyễn" w:date="2023-04-03T19:57:00Z">
              <w:r w:rsidRPr="00241ADA">
                <w:rPr>
                  <w:b/>
                  <w:bCs/>
                </w:rPr>
                <w:t>Độ</w:t>
              </w:r>
              <w:proofErr w:type="spellEnd"/>
              <w:r w:rsidRPr="00241ADA">
                <w:rPr>
                  <w:b/>
                  <w:bCs/>
                </w:rPr>
                <w:t xml:space="preserve"> </w:t>
              </w:r>
              <w:proofErr w:type="spellStart"/>
              <w:r w:rsidRPr="00241ADA">
                <w:rPr>
                  <w:b/>
                  <w:bCs/>
                </w:rPr>
                <w:t>dài</w:t>
              </w:r>
            </w:ins>
            <w:proofErr w:type="spellEnd"/>
          </w:p>
        </w:tc>
      </w:tr>
      <w:tr w:rsidR="00370DBA" w14:paraId="3592F199" w14:textId="77777777" w:rsidTr="002D60B2">
        <w:trPr>
          <w:trHeight w:val="512"/>
          <w:ins w:id="2746" w:author="Trung Nguyễn" w:date="2023-04-03T19:56:00Z"/>
          <w:trPrChange w:id="2747" w:author="Dong Trieu" w:date="2023-04-04T09:44:00Z">
            <w:trPr>
              <w:gridBefore w:val="1"/>
            </w:trPr>
          </w:trPrChange>
        </w:trPr>
        <w:tc>
          <w:tcPr>
            <w:tcW w:w="729" w:type="dxa"/>
            <w:vAlign w:val="center"/>
            <w:tcPrChange w:id="2748" w:author="Dong Trieu" w:date="2023-04-04T09:44:00Z">
              <w:tcPr>
                <w:tcW w:w="10207" w:type="nil"/>
                <w:gridSpan w:val="2"/>
              </w:tcPr>
            </w:tcPrChange>
          </w:tcPr>
          <w:p w14:paraId="6608FEB3" w14:textId="523B5264" w:rsidR="00370DBA" w:rsidRDefault="00370DBA">
            <w:pPr>
              <w:jc w:val="center"/>
              <w:rPr>
                <w:ins w:id="2749" w:author="Trung Nguyễn" w:date="2023-04-03T19:56:00Z"/>
              </w:rPr>
              <w:pPrChange w:id="2750" w:author="Trung Nguyễn" w:date="2023-04-03T19:57:00Z">
                <w:pPr/>
              </w:pPrChange>
            </w:pPr>
            <w:ins w:id="2751" w:author="Trung Nguyễn" w:date="2023-04-03T19:57:00Z">
              <w:r>
                <w:t>1</w:t>
              </w:r>
            </w:ins>
          </w:p>
        </w:tc>
        <w:tc>
          <w:tcPr>
            <w:tcW w:w="2768" w:type="dxa"/>
            <w:vAlign w:val="center"/>
            <w:tcPrChange w:id="2752" w:author="Dong Trieu" w:date="2023-04-04T09:44:00Z">
              <w:tcPr>
                <w:tcW w:w="10207" w:type="nil"/>
                <w:gridSpan w:val="2"/>
              </w:tcPr>
            </w:tcPrChange>
          </w:tcPr>
          <w:p w14:paraId="02201470" w14:textId="4E73F604" w:rsidR="00370DBA" w:rsidRPr="00C058F1" w:rsidRDefault="00370DBA">
            <w:pPr>
              <w:jc w:val="center"/>
              <w:rPr>
                <w:ins w:id="2753" w:author="Trung Nguyễn" w:date="2023-04-03T19:56:00Z"/>
                <w:u w:val="single"/>
                <w:rPrChange w:id="2754" w:author="Trung Nguyễn" w:date="2023-04-03T20:09:00Z">
                  <w:rPr>
                    <w:ins w:id="2755" w:author="Trung Nguyễn" w:date="2023-04-03T19:56:00Z"/>
                  </w:rPr>
                </w:rPrChange>
              </w:rPr>
              <w:pPrChange w:id="2756" w:author="Trung Nguyễn" w:date="2023-04-03T19:57:00Z">
                <w:pPr/>
              </w:pPrChange>
            </w:pPr>
            <w:ins w:id="2757" w:author="Trung Nguyễn" w:date="2023-04-03T19:57:00Z">
              <w:r w:rsidRPr="00C058F1">
                <w:rPr>
                  <w:u w:val="single"/>
                  <w:rPrChange w:id="2758" w:author="Trung Nguyễn" w:date="2023-04-03T20:09:00Z">
                    <w:rPr/>
                  </w:rPrChange>
                </w:rPr>
                <w:t>ID</w:t>
              </w:r>
            </w:ins>
          </w:p>
        </w:tc>
        <w:tc>
          <w:tcPr>
            <w:tcW w:w="2331" w:type="dxa"/>
            <w:vAlign w:val="center"/>
            <w:tcPrChange w:id="2759" w:author="Dong Trieu" w:date="2023-04-04T09:44:00Z">
              <w:tcPr>
                <w:tcW w:w="10207" w:type="nil"/>
                <w:gridSpan w:val="2"/>
              </w:tcPr>
            </w:tcPrChange>
          </w:tcPr>
          <w:p w14:paraId="23BCC662" w14:textId="5EC2A01E" w:rsidR="00370DBA" w:rsidRDefault="00370DBA">
            <w:pPr>
              <w:jc w:val="center"/>
              <w:rPr>
                <w:ins w:id="2760" w:author="Trung Nguyễn" w:date="2023-04-03T19:56:00Z"/>
              </w:rPr>
              <w:pPrChange w:id="2761" w:author="Trung Nguyễn" w:date="2023-04-03T19:57:00Z">
                <w:pPr/>
              </w:pPrChange>
            </w:pPr>
            <w:proofErr w:type="spellStart"/>
            <w:ins w:id="2762" w:author="Trung Nguyễn" w:date="2023-04-03T19:57:00Z">
              <w:r>
                <w:t>Mã</w:t>
              </w:r>
              <w:proofErr w:type="spellEnd"/>
              <w:r>
                <w:t xml:space="preserve"> feedback</w:t>
              </w:r>
            </w:ins>
          </w:p>
        </w:tc>
        <w:tc>
          <w:tcPr>
            <w:tcW w:w="1894" w:type="dxa"/>
            <w:vAlign w:val="center"/>
            <w:tcPrChange w:id="2763" w:author="Dong Trieu" w:date="2023-04-04T09:44:00Z">
              <w:tcPr>
                <w:tcW w:w="10207" w:type="nil"/>
                <w:gridSpan w:val="2"/>
              </w:tcPr>
            </w:tcPrChange>
          </w:tcPr>
          <w:p w14:paraId="1C137233" w14:textId="5D3E59C1" w:rsidR="00370DBA" w:rsidRDefault="00370DBA">
            <w:pPr>
              <w:jc w:val="center"/>
              <w:rPr>
                <w:ins w:id="2764" w:author="Trung Nguyễn" w:date="2023-04-03T19:56:00Z"/>
              </w:rPr>
              <w:pPrChange w:id="2765" w:author="Trung Nguyễn" w:date="2023-04-03T19:57:00Z">
                <w:pPr/>
              </w:pPrChange>
            </w:pPr>
            <w:ins w:id="2766" w:author="Trung Nguyễn" w:date="2023-04-03T19:57:00Z">
              <w:r>
                <w:t>Int</w:t>
              </w:r>
            </w:ins>
          </w:p>
        </w:tc>
        <w:tc>
          <w:tcPr>
            <w:tcW w:w="1747" w:type="dxa"/>
            <w:vAlign w:val="center"/>
            <w:tcPrChange w:id="2767" w:author="Dong Trieu" w:date="2023-04-04T09:44:00Z">
              <w:tcPr>
                <w:tcW w:w="10207" w:type="nil"/>
                <w:gridSpan w:val="2"/>
              </w:tcPr>
            </w:tcPrChange>
          </w:tcPr>
          <w:p w14:paraId="3110DBC8" w14:textId="5E72777B" w:rsidR="00370DBA" w:rsidRDefault="00370DBA">
            <w:pPr>
              <w:jc w:val="center"/>
              <w:rPr>
                <w:ins w:id="2768" w:author="Trung Nguyễn" w:date="2023-04-03T19:56:00Z"/>
              </w:rPr>
              <w:pPrChange w:id="2769" w:author="Trung Nguyễn" w:date="2023-04-03T19:57:00Z">
                <w:pPr/>
              </w:pPrChange>
            </w:pPr>
            <w:proofErr w:type="spellStart"/>
            <w:ins w:id="2770" w:author="Trung Nguyễn" w:date="2023-04-03T19:57:00Z">
              <w:r>
                <w:t>Khóa</w:t>
              </w:r>
              <w:proofErr w:type="spellEnd"/>
              <w:r>
                <w:t xml:space="preserve"> </w:t>
              </w:r>
              <w:proofErr w:type="spellStart"/>
              <w:r>
                <w:t>chính</w:t>
              </w:r>
            </w:ins>
            <w:proofErr w:type="spellEnd"/>
          </w:p>
        </w:tc>
        <w:tc>
          <w:tcPr>
            <w:tcW w:w="1019" w:type="dxa"/>
            <w:vAlign w:val="center"/>
            <w:tcPrChange w:id="2771" w:author="Dong Trieu" w:date="2023-04-04T09:44:00Z">
              <w:tcPr>
                <w:tcW w:w="10207" w:type="nil"/>
                <w:gridSpan w:val="2"/>
              </w:tcPr>
            </w:tcPrChange>
          </w:tcPr>
          <w:p w14:paraId="6ECC458B" w14:textId="6C6FA1E4" w:rsidR="00370DBA" w:rsidRDefault="00370DBA">
            <w:pPr>
              <w:jc w:val="center"/>
              <w:rPr>
                <w:ins w:id="2772" w:author="Trung Nguyễn" w:date="2023-04-03T19:56:00Z"/>
              </w:rPr>
              <w:pPrChange w:id="2773" w:author="Trung Nguyễn" w:date="2023-04-03T19:57:00Z">
                <w:pPr/>
              </w:pPrChange>
            </w:pPr>
          </w:p>
        </w:tc>
      </w:tr>
      <w:tr w:rsidR="00370DBA" w14:paraId="0CBF9567" w14:textId="77777777" w:rsidTr="002D60B2">
        <w:trPr>
          <w:trHeight w:val="512"/>
          <w:ins w:id="2774" w:author="Trung Nguyễn" w:date="2023-04-03T19:57:00Z"/>
          <w:trPrChange w:id="2775" w:author="Dong Trieu" w:date="2023-04-04T09:44:00Z">
            <w:trPr>
              <w:gridAfter w:val="0"/>
              <w:trHeight w:val="555"/>
            </w:trPr>
          </w:trPrChange>
        </w:trPr>
        <w:tc>
          <w:tcPr>
            <w:tcW w:w="729" w:type="dxa"/>
            <w:vAlign w:val="center"/>
            <w:tcPrChange w:id="2776" w:author="Dong Trieu" w:date="2023-04-04T09:44:00Z">
              <w:tcPr>
                <w:tcW w:w="710" w:type="dxa"/>
                <w:gridSpan w:val="2"/>
                <w:vAlign w:val="center"/>
              </w:tcPr>
            </w:tcPrChange>
          </w:tcPr>
          <w:p w14:paraId="52793107" w14:textId="42C7A2F7" w:rsidR="00370DBA" w:rsidRDefault="00370DBA" w:rsidP="00370DBA">
            <w:pPr>
              <w:jc w:val="center"/>
              <w:rPr>
                <w:ins w:id="2777" w:author="Trung Nguyễn" w:date="2023-04-03T19:57:00Z"/>
              </w:rPr>
            </w:pPr>
            <w:ins w:id="2778" w:author="Trung Nguyễn" w:date="2023-04-03T19:57:00Z">
              <w:r>
                <w:t>2</w:t>
              </w:r>
            </w:ins>
          </w:p>
        </w:tc>
        <w:tc>
          <w:tcPr>
            <w:tcW w:w="2768" w:type="dxa"/>
            <w:vAlign w:val="center"/>
            <w:tcPrChange w:id="2779" w:author="Dong Trieu" w:date="2023-04-04T09:44:00Z">
              <w:tcPr>
                <w:tcW w:w="2693" w:type="dxa"/>
                <w:gridSpan w:val="2"/>
                <w:vAlign w:val="center"/>
              </w:tcPr>
            </w:tcPrChange>
          </w:tcPr>
          <w:p w14:paraId="0E5AC478" w14:textId="4815D946" w:rsidR="00370DBA" w:rsidRDefault="00370DBA" w:rsidP="00370DBA">
            <w:pPr>
              <w:jc w:val="center"/>
              <w:rPr>
                <w:ins w:id="2780" w:author="Trung Nguyễn" w:date="2023-04-03T19:57:00Z"/>
              </w:rPr>
            </w:pPr>
            <w:proofErr w:type="spellStart"/>
            <w:ins w:id="2781" w:author="Trung Nguyễn" w:date="2023-04-03T19:57:00Z">
              <w:r>
                <w:t>FullName</w:t>
              </w:r>
              <w:proofErr w:type="spellEnd"/>
            </w:ins>
          </w:p>
        </w:tc>
        <w:tc>
          <w:tcPr>
            <w:tcW w:w="2331" w:type="dxa"/>
            <w:vAlign w:val="center"/>
            <w:tcPrChange w:id="2782" w:author="Dong Trieu" w:date="2023-04-04T09:44:00Z">
              <w:tcPr>
                <w:tcW w:w="2268" w:type="dxa"/>
                <w:gridSpan w:val="2"/>
                <w:vAlign w:val="center"/>
              </w:tcPr>
            </w:tcPrChange>
          </w:tcPr>
          <w:p w14:paraId="4B2FEAC9" w14:textId="49622856" w:rsidR="00370DBA" w:rsidRDefault="00370DBA" w:rsidP="00370DBA">
            <w:pPr>
              <w:jc w:val="center"/>
              <w:rPr>
                <w:ins w:id="2783" w:author="Trung Nguyễn" w:date="2023-04-03T19:57:00Z"/>
              </w:rPr>
            </w:pPr>
            <w:proofErr w:type="spellStart"/>
            <w:ins w:id="2784" w:author="Trung Nguyễn" w:date="2023-04-03T19:57:00Z">
              <w:r>
                <w:t>Họ</w:t>
              </w:r>
              <w:proofErr w:type="spellEnd"/>
              <w:r>
                <w:t xml:space="preserve"> </w:t>
              </w:r>
              <w:proofErr w:type="spellStart"/>
              <w:r>
                <w:t>tên</w:t>
              </w:r>
              <w:proofErr w:type="spellEnd"/>
              <w:r>
                <w:t xml:space="preserve"> </w:t>
              </w:r>
            </w:ins>
            <w:proofErr w:type="spellStart"/>
            <w:ins w:id="2785" w:author="Trung Nguyễn" w:date="2023-04-03T19:58:00Z">
              <w:r>
                <w:t>khách</w:t>
              </w:r>
              <w:proofErr w:type="spellEnd"/>
              <w:r>
                <w:t xml:space="preserve"> </w:t>
              </w:r>
              <w:proofErr w:type="spellStart"/>
              <w:r>
                <w:t>hàng</w:t>
              </w:r>
            </w:ins>
            <w:proofErr w:type="spellEnd"/>
          </w:p>
        </w:tc>
        <w:tc>
          <w:tcPr>
            <w:tcW w:w="1894" w:type="dxa"/>
            <w:vAlign w:val="center"/>
            <w:tcPrChange w:id="2786" w:author="Dong Trieu" w:date="2023-04-04T09:44:00Z">
              <w:tcPr>
                <w:tcW w:w="1843" w:type="dxa"/>
                <w:gridSpan w:val="2"/>
                <w:vAlign w:val="center"/>
              </w:tcPr>
            </w:tcPrChange>
          </w:tcPr>
          <w:p w14:paraId="084F0DE5" w14:textId="6B0D43DB" w:rsidR="00370DBA" w:rsidRDefault="00370DBA" w:rsidP="00370DBA">
            <w:pPr>
              <w:jc w:val="center"/>
              <w:rPr>
                <w:ins w:id="2787" w:author="Trung Nguyễn" w:date="2023-04-03T19:57:00Z"/>
              </w:rPr>
            </w:pPr>
            <w:proofErr w:type="spellStart"/>
            <w:ins w:id="2788" w:author="Trung Nguyễn" w:date="2023-04-03T19:58:00Z">
              <w:r>
                <w:t>Nvarchar</w:t>
              </w:r>
            </w:ins>
            <w:proofErr w:type="spellEnd"/>
          </w:p>
        </w:tc>
        <w:tc>
          <w:tcPr>
            <w:tcW w:w="1747" w:type="dxa"/>
            <w:vAlign w:val="center"/>
            <w:tcPrChange w:id="2789" w:author="Dong Trieu" w:date="2023-04-04T09:44:00Z">
              <w:tcPr>
                <w:tcW w:w="1701" w:type="dxa"/>
                <w:gridSpan w:val="2"/>
                <w:vAlign w:val="center"/>
              </w:tcPr>
            </w:tcPrChange>
          </w:tcPr>
          <w:p w14:paraId="5BD4BABE" w14:textId="733CA769" w:rsidR="00370DBA" w:rsidRDefault="00370DBA" w:rsidP="00370DBA">
            <w:pPr>
              <w:jc w:val="center"/>
              <w:rPr>
                <w:ins w:id="2790" w:author="Trung Nguyễn" w:date="2023-04-03T19:57:00Z"/>
              </w:rPr>
            </w:pPr>
            <w:ins w:id="2791" w:author="Trung Nguyễn" w:date="2023-04-03T19:58:00Z">
              <w:r>
                <w:t>Not null</w:t>
              </w:r>
            </w:ins>
          </w:p>
        </w:tc>
        <w:tc>
          <w:tcPr>
            <w:tcW w:w="1019" w:type="dxa"/>
            <w:vAlign w:val="center"/>
            <w:tcPrChange w:id="2792" w:author="Dong Trieu" w:date="2023-04-04T09:44:00Z">
              <w:tcPr>
                <w:tcW w:w="992" w:type="dxa"/>
                <w:gridSpan w:val="2"/>
                <w:vAlign w:val="center"/>
              </w:tcPr>
            </w:tcPrChange>
          </w:tcPr>
          <w:p w14:paraId="0B0CFFD7" w14:textId="5E9AF1B2" w:rsidR="00370DBA" w:rsidRDefault="00B74B15" w:rsidP="00370DBA">
            <w:pPr>
              <w:jc w:val="center"/>
              <w:rPr>
                <w:ins w:id="2793" w:author="Trung Nguyễn" w:date="2023-04-03T19:57:00Z"/>
              </w:rPr>
            </w:pPr>
            <w:ins w:id="2794" w:author="Trung Nguyễn" w:date="2023-04-03T20:09:00Z">
              <w:r>
                <w:t>30</w:t>
              </w:r>
            </w:ins>
          </w:p>
        </w:tc>
      </w:tr>
      <w:tr w:rsidR="00370DBA" w14:paraId="2ADA2413" w14:textId="77777777" w:rsidTr="002D60B2">
        <w:trPr>
          <w:trHeight w:val="512"/>
          <w:ins w:id="2795" w:author="Trung Nguyễn" w:date="2023-04-03T19:58:00Z"/>
          <w:trPrChange w:id="2796" w:author="Dong Trieu" w:date="2023-04-04T09:44:00Z">
            <w:trPr>
              <w:gridAfter w:val="0"/>
              <w:trHeight w:val="555"/>
            </w:trPr>
          </w:trPrChange>
        </w:trPr>
        <w:tc>
          <w:tcPr>
            <w:tcW w:w="729" w:type="dxa"/>
            <w:vAlign w:val="center"/>
            <w:tcPrChange w:id="2797" w:author="Dong Trieu" w:date="2023-04-04T09:44:00Z">
              <w:tcPr>
                <w:tcW w:w="710" w:type="dxa"/>
                <w:gridSpan w:val="2"/>
                <w:vAlign w:val="center"/>
              </w:tcPr>
            </w:tcPrChange>
          </w:tcPr>
          <w:p w14:paraId="16E187B8" w14:textId="7A718FA8" w:rsidR="00370DBA" w:rsidRDefault="00370DBA" w:rsidP="00370DBA">
            <w:pPr>
              <w:jc w:val="center"/>
              <w:rPr>
                <w:ins w:id="2798" w:author="Trung Nguyễn" w:date="2023-04-03T19:58:00Z"/>
              </w:rPr>
            </w:pPr>
            <w:ins w:id="2799" w:author="Trung Nguyễn" w:date="2023-04-03T19:58:00Z">
              <w:r>
                <w:t>3</w:t>
              </w:r>
            </w:ins>
          </w:p>
        </w:tc>
        <w:tc>
          <w:tcPr>
            <w:tcW w:w="2768" w:type="dxa"/>
            <w:vAlign w:val="center"/>
            <w:tcPrChange w:id="2800" w:author="Dong Trieu" w:date="2023-04-04T09:44:00Z">
              <w:tcPr>
                <w:tcW w:w="2693" w:type="dxa"/>
                <w:gridSpan w:val="2"/>
                <w:vAlign w:val="center"/>
              </w:tcPr>
            </w:tcPrChange>
          </w:tcPr>
          <w:p w14:paraId="65205C68" w14:textId="5AF20A01" w:rsidR="00370DBA" w:rsidRDefault="00370DBA" w:rsidP="00370DBA">
            <w:pPr>
              <w:jc w:val="center"/>
              <w:rPr>
                <w:ins w:id="2801" w:author="Trung Nguyễn" w:date="2023-04-03T19:58:00Z"/>
              </w:rPr>
            </w:pPr>
            <w:proofErr w:type="spellStart"/>
            <w:ins w:id="2802" w:author="Trung Nguyễn" w:date="2023-04-03T19:58:00Z">
              <w:r>
                <w:t>PhoneNumber</w:t>
              </w:r>
              <w:proofErr w:type="spellEnd"/>
            </w:ins>
          </w:p>
        </w:tc>
        <w:tc>
          <w:tcPr>
            <w:tcW w:w="2331" w:type="dxa"/>
            <w:vAlign w:val="center"/>
            <w:tcPrChange w:id="2803" w:author="Dong Trieu" w:date="2023-04-04T09:44:00Z">
              <w:tcPr>
                <w:tcW w:w="2268" w:type="dxa"/>
                <w:gridSpan w:val="2"/>
                <w:vAlign w:val="center"/>
              </w:tcPr>
            </w:tcPrChange>
          </w:tcPr>
          <w:p w14:paraId="2585F553" w14:textId="5190F417" w:rsidR="00370DBA" w:rsidRDefault="00370DBA" w:rsidP="00370DBA">
            <w:pPr>
              <w:jc w:val="center"/>
              <w:rPr>
                <w:ins w:id="2804" w:author="Trung Nguyễn" w:date="2023-04-03T19:58:00Z"/>
              </w:rPr>
            </w:pPr>
            <w:proofErr w:type="spellStart"/>
            <w:ins w:id="2805" w:author="Trung Nguyễn" w:date="2023-04-03T19:58:00Z">
              <w:r>
                <w:t>Số</w:t>
              </w:r>
              <w:proofErr w:type="spellEnd"/>
              <w:r>
                <w:t xml:space="preserve"> </w:t>
              </w:r>
              <w:proofErr w:type="spellStart"/>
              <w:r>
                <w:t>điện</w:t>
              </w:r>
              <w:proofErr w:type="spellEnd"/>
              <w:r>
                <w:t xml:space="preserve"> </w:t>
              </w:r>
              <w:proofErr w:type="spellStart"/>
              <w:r>
                <w:t>thoại</w:t>
              </w:r>
              <w:proofErr w:type="spellEnd"/>
            </w:ins>
          </w:p>
        </w:tc>
        <w:tc>
          <w:tcPr>
            <w:tcW w:w="1894" w:type="dxa"/>
            <w:vAlign w:val="center"/>
            <w:tcPrChange w:id="2806" w:author="Dong Trieu" w:date="2023-04-04T09:44:00Z">
              <w:tcPr>
                <w:tcW w:w="1843" w:type="dxa"/>
                <w:gridSpan w:val="2"/>
                <w:vAlign w:val="center"/>
              </w:tcPr>
            </w:tcPrChange>
          </w:tcPr>
          <w:p w14:paraId="1F212814" w14:textId="0B78E883" w:rsidR="00370DBA" w:rsidRDefault="00370DBA" w:rsidP="00370DBA">
            <w:pPr>
              <w:jc w:val="center"/>
              <w:rPr>
                <w:ins w:id="2807" w:author="Trung Nguyễn" w:date="2023-04-03T19:58:00Z"/>
              </w:rPr>
            </w:pPr>
            <w:ins w:id="2808" w:author="Trung Nguyễn" w:date="2023-04-03T19:58:00Z">
              <w:r>
                <w:t>Varchar</w:t>
              </w:r>
            </w:ins>
          </w:p>
        </w:tc>
        <w:tc>
          <w:tcPr>
            <w:tcW w:w="1747" w:type="dxa"/>
            <w:vAlign w:val="center"/>
            <w:tcPrChange w:id="2809" w:author="Dong Trieu" w:date="2023-04-04T09:44:00Z">
              <w:tcPr>
                <w:tcW w:w="1701" w:type="dxa"/>
                <w:gridSpan w:val="2"/>
                <w:vAlign w:val="center"/>
              </w:tcPr>
            </w:tcPrChange>
          </w:tcPr>
          <w:p w14:paraId="560B4036" w14:textId="5E2EF3C2" w:rsidR="00370DBA" w:rsidRDefault="00370DBA" w:rsidP="00370DBA">
            <w:pPr>
              <w:jc w:val="center"/>
              <w:rPr>
                <w:ins w:id="2810" w:author="Trung Nguyễn" w:date="2023-04-03T19:58:00Z"/>
              </w:rPr>
            </w:pPr>
            <w:ins w:id="2811" w:author="Trung Nguyễn" w:date="2023-04-03T19:58:00Z">
              <w:r>
                <w:t>Not null</w:t>
              </w:r>
            </w:ins>
          </w:p>
        </w:tc>
        <w:tc>
          <w:tcPr>
            <w:tcW w:w="1019" w:type="dxa"/>
            <w:vAlign w:val="center"/>
            <w:tcPrChange w:id="2812" w:author="Dong Trieu" w:date="2023-04-04T09:44:00Z">
              <w:tcPr>
                <w:tcW w:w="992" w:type="dxa"/>
                <w:gridSpan w:val="2"/>
                <w:vAlign w:val="center"/>
              </w:tcPr>
            </w:tcPrChange>
          </w:tcPr>
          <w:p w14:paraId="08AB3342" w14:textId="3FC4C30B" w:rsidR="00370DBA" w:rsidRDefault="00370DBA" w:rsidP="00370DBA">
            <w:pPr>
              <w:jc w:val="center"/>
              <w:rPr>
                <w:ins w:id="2813" w:author="Trung Nguyễn" w:date="2023-04-03T19:58:00Z"/>
              </w:rPr>
            </w:pPr>
            <w:ins w:id="2814" w:author="Trung Nguyễn" w:date="2023-04-03T19:58:00Z">
              <w:r>
                <w:t>20</w:t>
              </w:r>
            </w:ins>
          </w:p>
        </w:tc>
      </w:tr>
      <w:tr w:rsidR="00370DBA" w14:paraId="28E1257C" w14:textId="77777777" w:rsidTr="002D60B2">
        <w:trPr>
          <w:trHeight w:val="512"/>
          <w:ins w:id="2815" w:author="Trung Nguyễn" w:date="2023-04-03T19:58:00Z"/>
          <w:trPrChange w:id="2816" w:author="Dong Trieu" w:date="2023-04-04T09:44:00Z">
            <w:trPr>
              <w:gridAfter w:val="0"/>
              <w:trHeight w:val="555"/>
            </w:trPr>
          </w:trPrChange>
        </w:trPr>
        <w:tc>
          <w:tcPr>
            <w:tcW w:w="729" w:type="dxa"/>
            <w:vAlign w:val="center"/>
            <w:tcPrChange w:id="2817" w:author="Dong Trieu" w:date="2023-04-04T09:44:00Z">
              <w:tcPr>
                <w:tcW w:w="710" w:type="dxa"/>
                <w:gridSpan w:val="2"/>
                <w:vAlign w:val="center"/>
              </w:tcPr>
            </w:tcPrChange>
          </w:tcPr>
          <w:p w14:paraId="399CA4CA" w14:textId="6D9A25F4" w:rsidR="00370DBA" w:rsidRDefault="00370DBA" w:rsidP="00370DBA">
            <w:pPr>
              <w:jc w:val="center"/>
              <w:rPr>
                <w:ins w:id="2818" w:author="Trung Nguyễn" w:date="2023-04-03T19:58:00Z"/>
              </w:rPr>
            </w:pPr>
            <w:ins w:id="2819" w:author="Trung Nguyễn" w:date="2023-04-03T19:58:00Z">
              <w:r>
                <w:t>4</w:t>
              </w:r>
            </w:ins>
          </w:p>
        </w:tc>
        <w:tc>
          <w:tcPr>
            <w:tcW w:w="2768" w:type="dxa"/>
            <w:vAlign w:val="center"/>
            <w:tcPrChange w:id="2820" w:author="Dong Trieu" w:date="2023-04-04T09:44:00Z">
              <w:tcPr>
                <w:tcW w:w="2693" w:type="dxa"/>
                <w:gridSpan w:val="2"/>
                <w:vAlign w:val="center"/>
              </w:tcPr>
            </w:tcPrChange>
          </w:tcPr>
          <w:p w14:paraId="496AB5EB" w14:textId="6AC46BA9" w:rsidR="00370DBA" w:rsidRDefault="00370DBA" w:rsidP="00370DBA">
            <w:pPr>
              <w:jc w:val="center"/>
              <w:rPr>
                <w:ins w:id="2821" w:author="Trung Nguyễn" w:date="2023-04-03T19:58:00Z"/>
              </w:rPr>
            </w:pPr>
            <w:ins w:id="2822" w:author="Trung Nguyễn" w:date="2023-04-03T19:58:00Z">
              <w:r>
                <w:t>Email</w:t>
              </w:r>
            </w:ins>
          </w:p>
        </w:tc>
        <w:tc>
          <w:tcPr>
            <w:tcW w:w="2331" w:type="dxa"/>
            <w:vAlign w:val="center"/>
            <w:tcPrChange w:id="2823" w:author="Dong Trieu" w:date="2023-04-04T09:44:00Z">
              <w:tcPr>
                <w:tcW w:w="2268" w:type="dxa"/>
                <w:gridSpan w:val="2"/>
                <w:vAlign w:val="center"/>
              </w:tcPr>
            </w:tcPrChange>
          </w:tcPr>
          <w:p w14:paraId="1DD1DEBA" w14:textId="1A77318D" w:rsidR="00370DBA" w:rsidRDefault="00370DBA" w:rsidP="00370DBA">
            <w:pPr>
              <w:jc w:val="center"/>
              <w:rPr>
                <w:ins w:id="2824" w:author="Trung Nguyễn" w:date="2023-04-03T19:58:00Z"/>
              </w:rPr>
            </w:pPr>
            <w:ins w:id="2825" w:author="Trung Nguyễn" w:date="2023-04-03T19:58:00Z">
              <w:r>
                <w:t>Email</w:t>
              </w:r>
            </w:ins>
          </w:p>
        </w:tc>
        <w:tc>
          <w:tcPr>
            <w:tcW w:w="1894" w:type="dxa"/>
            <w:vAlign w:val="center"/>
            <w:tcPrChange w:id="2826" w:author="Dong Trieu" w:date="2023-04-04T09:44:00Z">
              <w:tcPr>
                <w:tcW w:w="1843" w:type="dxa"/>
                <w:gridSpan w:val="2"/>
                <w:vAlign w:val="center"/>
              </w:tcPr>
            </w:tcPrChange>
          </w:tcPr>
          <w:p w14:paraId="175A3DB2" w14:textId="2109A5B5" w:rsidR="00370DBA" w:rsidRDefault="00370DBA" w:rsidP="00370DBA">
            <w:pPr>
              <w:jc w:val="center"/>
              <w:rPr>
                <w:ins w:id="2827" w:author="Trung Nguyễn" w:date="2023-04-03T19:58:00Z"/>
              </w:rPr>
            </w:pPr>
            <w:ins w:id="2828" w:author="Trung Nguyễn" w:date="2023-04-03T19:58:00Z">
              <w:r>
                <w:t>Varchar</w:t>
              </w:r>
            </w:ins>
          </w:p>
        </w:tc>
        <w:tc>
          <w:tcPr>
            <w:tcW w:w="1747" w:type="dxa"/>
            <w:vAlign w:val="center"/>
            <w:tcPrChange w:id="2829" w:author="Dong Trieu" w:date="2023-04-04T09:44:00Z">
              <w:tcPr>
                <w:tcW w:w="1701" w:type="dxa"/>
                <w:gridSpan w:val="2"/>
                <w:vAlign w:val="center"/>
              </w:tcPr>
            </w:tcPrChange>
          </w:tcPr>
          <w:p w14:paraId="7BFD8B02" w14:textId="4319DE7B" w:rsidR="00370DBA" w:rsidRDefault="00370DBA" w:rsidP="00370DBA">
            <w:pPr>
              <w:jc w:val="center"/>
              <w:rPr>
                <w:ins w:id="2830" w:author="Trung Nguyễn" w:date="2023-04-03T19:58:00Z"/>
              </w:rPr>
            </w:pPr>
            <w:ins w:id="2831" w:author="Trung Nguyễn" w:date="2023-04-03T19:58:00Z">
              <w:r>
                <w:t>Not null</w:t>
              </w:r>
            </w:ins>
          </w:p>
        </w:tc>
        <w:tc>
          <w:tcPr>
            <w:tcW w:w="1019" w:type="dxa"/>
            <w:vAlign w:val="center"/>
            <w:tcPrChange w:id="2832" w:author="Dong Trieu" w:date="2023-04-04T09:44:00Z">
              <w:tcPr>
                <w:tcW w:w="992" w:type="dxa"/>
                <w:gridSpan w:val="2"/>
                <w:vAlign w:val="center"/>
              </w:tcPr>
            </w:tcPrChange>
          </w:tcPr>
          <w:p w14:paraId="48CAD884" w14:textId="4EE0F2E4" w:rsidR="00370DBA" w:rsidRDefault="00370DBA" w:rsidP="00370DBA">
            <w:pPr>
              <w:jc w:val="center"/>
              <w:rPr>
                <w:ins w:id="2833" w:author="Trung Nguyễn" w:date="2023-04-03T19:58:00Z"/>
              </w:rPr>
            </w:pPr>
            <w:ins w:id="2834" w:author="Trung Nguyễn" w:date="2023-04-03T19:58:00Z">
              <w:r>
                <w:t>50</w:t>
              </w:r>
            </w:ins>
          </w:p>
        </w:tc>
      </w:tr>
      <w:tr w:rsidR="00370DBA" w14:paraId="02244101" w14:textId="77777777" w:rsidTr="002D60B2">
        <w:trPr>
          <w:trHeight w:val="512"/>
          <w:ins w:id="2835" w:author="Trung Nguyễn" w:date="2023-04-03T19:58:00Z"/>
          <w:trPrChange w:id="2836" w:author="Dong Trieu" w:date="2023-04-04T09:44:00Z">
            <w:trPr>
              <w:gridAfter w:val="0"/>
              <w:trHeight w:val="555"/>
            </w:trPr>
          </w:trPrChange>
        </w:trPr>
        <w:tc>
          <w:tcPr>
            <w:tcW w:w="729" w:type="dxa"/>
            <w:vAlign w:val="center"/>
            <w:tcPrChange w:id="2837" w:author="Dong Trieu" w:date="2023-04-04T09:44:00Z">
              <w:tcPr>
                <w:tcW w:w="710" w:type="dxa"/>
                <w:gridSpan w:val="2"/>
                <w:vAlign w:val="center"/>
              </w:tcPr>
            </w:tcPrChange>
          </w:tcPr>
          <w:p w14:paraId="131A5355" w14:textId="2D060623" w:rsidR="00370DBA" w:rsidRDefault="00370DBA" w:rsidP="00370DBA">
            <w:pPr>
              <w:jc w:val="center"/>
              <w:rPr>
                <w:ins w:id="2838" w:author="Trung Nguyễn" w:date="2023-04-03T19:58:00Z"/>
              </w:rPr>
            </w:pPr>
            <w:ins w:id="2839" w:author="Trung Nguyễn" w:date="2023-04-03T19:58:00Z">
              <w:r>
                <w:t>5</w:t>
              </w:r>
            </w:ins>
          </w:p>
        </w:tc>
        <w:tc>
          <w:tcPr>
            <w:tcW w:w="2768" w:type="dxa"/>
            <w:vAlign w:val="center"/>
            <w:tcPrChange w:id="2840" w:author="Dong Trieu" w:date="2023-04-04T09:44:00Z">
              <w:tcPr>
                <w:tcW w:w="2693" w:type="dxa"/>
                <w:gridSpan w:val="2"/>
                <w:vAlign w:val="center"/>
              </w:tcPr>
            </w:tcPrChange>
          </w:tcPr>
          <w:p w14:paraId="73FB9C86" w14:textId="3160C432" w:rsidR="00370DBA" w:rsidRDefault="00370DBA" w:rsidP="00370DBA">
            <w:pPr>
              <w:jc w:val="center"/>
              <w:rPr>
                <w:ins w:id="2841" w:author="Trung Nguyễn" w:date="2023-04-03T19:58:00Z"/>
              </w:rPr>
            </w:pPr>
            <w:ins w:id="2842" w:author="Trung Nguyễn" w:date="2023-04-03T19:59:00Z">
              <w:r>
                <w:t>Note</w:t>
              </w:r>
            </w:ins>
          </w:p>
        </w:tc>
        <w:tc>
          <w:tcPr>
            <w:tcW w:w="2331" w:type="dxa"/>
            <w:vAlign w:val="center"/>
            <w:tcPrChange w:id="2843" w:author="Dong Trieu" w:date="2023-04-04T09:44:00Z">
              <w:tcPr>
                <w:tcW w:w="2268" w:type="dxa"/>
                <w:gridSpan w:val="2"/>
                <w:vAlign w:val="center"/>
              </w:tcPr>
            </w:tcPrChange>
          </w:tcPr>
          <w:p w14:paraId="16B0A6CF" w14:textId="31553710" w:rsidR="00370DBA" w:rsidRDefault="00370DBA" w:rsidP="00370DBA">
            <w:pPr>
              <w:jc w:val="center"/>
              <w:rPr>
                <w:ins w:id="2844" w:author="Trung Nguyễn" w:date="2023-04-03T19:58:00Z"/>
              </w:rPr>
            </w:pPr>
            <w:proofErr w:type="spellStart"/>
            <w:ins w:id="2845" w:author="Trung Nguyễn" w:date="2023-04-03T19:59:00Z">
              <w:r>
                <w:t>Ghi</w:t>
              </w:r>
              <w:proofErr w:type="spellEnd"/>
              <w:r>
                <w:t xml:space="preserve"> </w:t>
              </w:r>
              <w:proofErr w:type="spellStart"/>
              <w:r>
                <w:t>chú</w:t>
              </w:r>
            </w:ins>
            <w:proofErr w:type="spellEnd"/>
          </w:p>
        </w:tc>
        <w:tc>
          <w:tcPr>
            <w:tcW w:w="1894" w:type="dxa"/>
            <w:vAlign w:val="center"/>
            <w:tcPrChange w:id="2846" w:author="Dong Trieu" w:date="2023-04-04T09:44:00Z">
              <w:tcPr>
                <w:tcW w:w="1843" w:type="dxa"/>
                <w:gridSpan w:val="2"/>
                <w:vAlign w:val="center"/>
              </w:tcPr>
            </w:tcPrChange>
          </w:tcPr>
          <w:p w14:paraId="11FC1CDB" w14:textId="2FB08BA5" w:rsidR="00370DBA" w:rsidRDefault="00370DBA" w:rsidP="00370DBA">
            <w:pPr>
              <w:jc w:val="center"/>
              <w:rPr>
                <w:ins w:id="2847" w:author="Trung Nguyễn" w:date="2023-04-03T19:58:00Z"/>
              </w:rPr>
            </w:pPr>
            <w:proofErr w:type="spellStart"/>
            <w:ins w:id="2848" w:author="Trung Nguyễn" w:date="2023-04-03T19:59:00Z">
              <w:r>
                <w:t>Nvarchar</w:t>
              </w:r>
            </w:ins>
            <w:proofErr w:type="spellEnd"/>
          </w:p>
        </w:tc>
        <w:tc>
          <w:tcPr>
            <w:tcW w:w="1747" w:type="dxa"/>
            <w:vAlign w:val="center"/>
            <w:tcPrChange w:id="2849" w:author="Dong Trieu" w:date="2023-04-04T09:44:00Z">
              <w:tcPr>
                <w:tcW w:w="1701" w:type="dxa"/>
                <w:gridSpan w:val="2"/>
                <w:vAlign w:val="center"/>
              </w:tcPr>
            </w:tcPrChange>
          </w:tcPr>
          <w:p w14:paraId="0FEBC63E" w14:textId="52D3B771" w:rsidR="00370DBA" w:rsidRDefault="00370DBA" w:rsidP="00370DBA">
            <w:pPr>
              <w:jc w:val="center"/>
              <w:rPr>
                <w:ins w:id="2850" w:author="Trung Nguyễn" w:date="2023-04-03T19:58:00Z"/>
              </w:rPr>
            </w:pPr>
            <w:ins w:id="2851" w:author="Trung Nguyễn" w:date="2023-04-03T19:59:00Z">
              <w:r>
                <w:t>Not null</w:t>
              </w:r>
            </w:ins>
          </w:p>
        </w:tc>
        <w:tc>
          <w:tcPr>
            <w:tcW w:w="1019" w:type="dxa"/>
            <w:vAlign w:val="center"/>
            <w:tcPrChange w:id="2852" w:author="Dong Trieu" w:date="2023-04-04T09:44:00Z">
              <w:tcPr>
                <w:tcW w:w="992" w:type="dxa"/>
                <w:gridSpan w:val="2"/>
                <w:vAlign w:val="center"/>
              </w:tcPr>
            </w:tcPrChange>
          </w:tcPr>
          <w:p w14:paraId="6320F357" w14:textId="4EEC7653" w:rsidR="00370DBA" w:rsidRDefault="00370DBA">
            <w:pPr>
              <w:keepNext/>
              <w:jc w:val="center"/>
              <w:rPr>
                <w:ins w:id="2853" w:author="Trung Nguyễn" w:date="2023-04-03T19:58:00Z"/>
              </w:rPr>
              <w:pPrChange w:id="2854" w:author="Dong Trieu" w:date="2023-04-03T23:34:00Z">
                <w:pPr>
                  <w:jc w:val="center"/>
                </w:pPr>
              </w:pPrChange>
            </w:pPr>
            <w:ins w:id="2855" w:author="Trung Nguyễn" w:date="2023-04-03T19:59:00Z">
              <w:r>
                <w:t>1000</w:t>
              </w:r>
            </w:ins>
          </w:p>
        </w:tc>
      </w:tr>
    </w:tbl>
    <w:p w14:paraId="2EA798C2" w14:textId="4450C51E" w:rsidR="00730E79" w:rsidRPr="002D60B2" w:rsidRDefault="00730E79" w:rsidP="002D60B2">
      <w:pPr>
        <w:pStyle w:val="Caption"/>
        <w:jc w:val="center"/>
        <w:rPr>
          <w:ins w:id="2856" w:author="Dong Trieu" w:date="2023-04-03T23:34:00Z"/>
          <w:sz w:val="20"/>
          <w:szCs w:val="20"/>
          <w:rPrChange w:id="2857" w:author="Dong Trieu" w:date="2023-04-04T09:44:00Z">
            <w:rPr>
              <w:ins w:id="2858" w:author="Dong Trieu" w:date="2023-04-03T23:34:00Z"/>
            </w:rPr>
          </w:rPrChange>
        </w:rPr>
        <w:pPrChange w:id="2859" w:author="Dong Trieu" w:date="2023-04-04T09:43:00Z">
          <w:pPr>
            <w:pStyle w:val="Caption"/>
          </w:pPr>
        </w:pPrChange>
      </w:pPr>
      <w:bookmarkStart w:id="2860" w:name="_Toc131458082"/>
      <w:proofErr w:type="spellStart"/>
      <w:ins w:id="2861" w:author="Dong Trieu" w:date="2023-04-03T23:34:00Z">
        <w:r w:rsidRPr="002D60B2">
          <w:rPr>
            <w:sz w:val="20"/>
            <w:szCs w:val="20"/>
            <w:rPrChange w:id="2862" w:author="Dong Trieu" w:date="2023-04-04T09:44:00Z">
              <w:rPr/>
            </w:rPrChange>
          </w:rPr>
          <w:t>Bảng</w:t>
        </w:r>
        <w:proofErr w:type="spellEnd"/>
        <w:r w:rsidRPr="002D60B2">
          <w:rPr>
            <w:sz w:val="20"/>
            <w:szCs w:val="20"/>
            <w:rPrChange w:id="2863" w:author="Dong Trieu" w:date="2023-04-04T09:44:00Z">
              <w:rPr/>
            </w:rPrChange>
          </w:rPr>
          <w:t xml:space="preserve"> </w:t>
        </w:r>
        <w:r w:rsidRPr="002D60B2">
          <w:rPr>
            <w:sz w:val="20"/>
            <w:szCs w:val="20"/>
            <w:rPrChange w:id="2864" w:author="Dong Trieu" w:date="2023-04-04T09:44:00Z">
              <w:rPr/>
            </w:rPrChange>
          </w:rPr>
          <w:fldChar w:fldCharType="begin"/>
        </w:r>
        <w:r w:rsidRPr="002D60B2">
          <w:rPr>
            <w:sz w:val="20"/>
            <w:szCs w:val="20"/>
            <w:rPrChange w:id="2865" w:author="Dong Trieu" w:date="2023-04-04T09:44:00Z">
              <w:rPr/>
            </w:rPrChange>
          </w:rPr>
          <w:instrText xml:space="preserve"> SEQ Bảng \* ARABIC </w:instrText>
        </w:r>
      </w:ins>
      <w:r w:rsidRPr="002D60B2">
        <w:rPr>
          <w:sz w:val="20"/>
          <w:szCs w:val="20"/>
          <w:rPrChange w:id="2866" w:author="Dong Trieu" w:date="2023-04-04T09:44:00Z">
            <w:rPr/>
          </w:rPrChange>
        </w:rPr>
        <w:fldChar w:fldCharType="separate"/>
      </w:r>
      <w:ins w:id="2867" w:author="Dong Trieu" w:date="2023-04-03T23:34:00Z">
        <w:r w:rsidRPr="002D60B2">
          <w:rPr>
            <w:noProof/>
            <w:sz w:val="20"/>
            <w:szCs w:val="20"/>
            <w:rPrChange w:id="2868" w:author="Dong Trieu" w:date="2023-04-04T09:44:00Z">
              <w:rPr>
                <w:noProof/>
              </w:rPr>
            </w:rPrChange>
          </w:rPr>
          <w:t>8</w:t>
        </w:r>
        <w:r w:rsidRPr="002D60B2">
          <w:rPr>
            <w:sz w:val="20"/>
            <w:szCs w:val="20"/>
            <w:rPrChange w:id="2869" w:author="Dong Trieu" w:date="2023-04-04T09:44:00Z">
              <w:rPr/>
            </w:rPrChange>
          </w:rPr>
          <w:fldChar w:fldCharType="end"/>
        </w:r>
        <w:r w:rsidRPr="002D60B2">
          <w:rPr>
            <w:sz w:val="20"/>
            <w:szCs w:val="20"/>
            <w:rPrChange w:id="2870" w:author="Dong Trieu" w:date="2023-04-04T09:44:00Z">
              <w:rPr/>
            </w:rPrChange>
          </w:rPr>
          <w:t>. Feedback</w:t>
        </w:r>
        <w:bookmarkEnd w:id="2860"/>
      </w:ins>
    </w:p>
    <w:p w14:paraId="36AC22EC" w14:textId="7EA95509" w:rsidR="00370DBA" w:rsidRPr="00CF01CF" w:rsidDel="005842FF" w:rsidRDefault="00E3001C">
      <w:pPr>
        <w:jc w:val="center"/>
        <w:rPr>
          <w:ins w:id="2871" w:author="Trung Nguyễn" w:date="2023-04-03T19:56:00Z"/>
          <w:del w:id="2872" w:author="Dong Trieu" w:date="2023-04-03T23:34:00Z"/>
          <w:i/>
          <w:iCs/>
          <w:rPrChange w:id="2873" w:author="Trung Nguyễn" w:date="2023-04-03T20:25:00Z">
            <w:rPr>
              <w:ins w:id="2874" w:author="Trung Nguyễn" w:date="2023-04-03T19:56:00Z"/>
              <w:del w:id="2875" w:author="Dong Trieu" w:date="2023-04-03T23:34:00Z"/>
            </w:rPr>
          </w:rPrChange>
        </w:rPr>
        <w:pPrChange w:id="2876" w:author="Trung Nguyễn" w:date="2023-04-03T20:24:00Z">
          <w:pPr/>
        </w:pPrChange>
      </w:pPr>
      <w:ins w:id="2877" w:author="Trung Nguyễn" w:date="2023-04-03T20:24:00Z">
        <w:del w:id="2878" w:author="Dong Trieu" w:date="2023-04-03T23:34:00Z">
          <w:r w:rsidRPr="00CF01CF" w:rsidDel="005842FF">
            <w:rPr>
              <w:i/>
              <w:iCs/>
              <w:rPrChange w:id="2879" w:author="Trung Nguyễn" w:date="2023-04-03T20:25:00Z">
                <w:rPr/>
              </w:rPrChange>
            </w:rPr>
            <w:lastRenderedPageBreak/>
            <w:delText>Bảng 8: F</w:delText>
          </w:r>
        </w:del>
      </w:ins>
      <w:ins w:id="2880" w:author="Trung Nguyễn" w:date="2023-04-03T20:25:00Z">
        <w:del w:id="2881" w:author="Dong Trieu" w:date="2023-04-03T23:34:00Z">
          <w:r w:rsidRPr="00CF01CF" w:rsidDel="005842FF">
            <w:rPr>
              <w:i/>
              <w:iCs/>
              <w:rPrChange w:id="2882" w:author="Trung Nguyễn" w:date="2023-04-03T20:25:00Z">
                <w:rPr/>
              </w:rPrChange>
            </w:rPr>
            <w:delText>eedback</w:delText>
          </w:r>
        </w:del>
      </w:ins>
    </w:p>
    <w:p w14:paraId="44D6990C" w14:textId="254A5D13" w:rsidR="00370DBA" w:rsidDel="004A3D2F" w:rsidRDefault="00370DBA">
      <w:pPr>
        <w:rPr>
          <w:ins w:id="2883" w:author="Trung Nguyễn" w:date="2023-04-03T22:08:00Z"/>
          <w:del w:id="2884" w:author="Dong Trieu" w:date="2023-04-03T23:35:00Z"/>
        </w:rPr>
      </w:pPr>
    </w:p>
    <w:p w14:paraId="30E1718D" w14:textId="77777777" w:rsidR="00EC1CFF" w:rsidRPr="008B5E6B" w:rsidDel="004A3D2F" w:rsidRDefault="00EC1CFF">
      <w:pPr>
        <w:rPr>
          <w:del w:id="2885" w:author="Dong Trieu" w:date="2023-04-03T23:35:00Z"/>
        </w:rPr>
        <w:pPrChange w:id="2886" w:author="Trung Nguyễn" w:date="2023-04-03T14:13:00Z">
          <w:pPr>
            <w:pStyle w:val="Muc1"/>
          </w:pPr>
        </w:pPrChange>
      </w:pPr>
    </w:p>
    <w:p w14:paraId="61C36859" w14:textId="141A675F" w:rsidR="00F67288" w:rsidRDefault="00F67288">
      <w:pPr>
        <w:pStyle w:val="Muc1"/>
        <w:ind w:left="0" w:firstLine="0"/>
        <w:rPr>
          <w:ins w:id="2887" w:author="Trung Nguyễn" w:date="2023-04-03T22:08:00Z"/>
        </w:rPr>
        <w:pPrChange w:id="2888" w:author="Dong Trieu" w:date="2023-04-03T23:35:00Z">
          <w:pPr>
            <w:pStyle w:val="Muc1"/>
          </w:pPr>
        </w:pPrChange>
      </w:pPr>
      <w:bookmarkStart w:id="2889" w:name="_Toc131493816"/>
      <w:proofErr w:type="spellStart"/>
      <w:r>
        <w:t>Sơ</w:t>
      </w:r>
      <w:proofErr w:type="spellEnd"/>
      <w:r>
        <w:t xml:space="preserve"> </w:t>
      </w:r>
      <w:proofErr w:type="spellStart"/>
      <w:r>
        <w:t>đồ</w:t>
      </w:r>
      <w:proofErr w:type="spellEnd"/>
      <w:r>
        <w:t xml:space="preserve"> Use Case</w:t>
      </w:r>
      <w:bookmarkEnd w:id="2889"/>
    </w:p>
    <w:p w14:paraId="53FC69D3" w14:textId="293238BC" w:rsidR="00EC1CFF" w:rsidRPr="00D17DA0" w:rsidRDefault="00EC1CFF">
      <w:pPr>
        <w:pStyle w:val="NoSpacing"/>
        <w:numPr>
          <w:ilvl w:val="0"/>
          <w:numId w:val="36"/>
        </w:numPr>
        <w:spacing w:line="360" w:lineRule="auto"/>
        <w:rPr>
          <w:ins w:id="2890" w:author="Trung Nguyễn" w:date="2023-04-03T22:09:00Z"/>
          <w:b/>
          <w:bCs/>
          <w:rPrChange w:id="2891" w:author="Trung Nguyễn" w:date="2023-04-03T22:12:00Z">
            <w:rPr>
              <w:ins w:id="2892" w:author="Trung Nguyễn" w:date="2023-04-03T22:09:00Z"/>
            </w:rPr>
          </w:rPrChange>
        </w:rPr>
        <w:pPrChange w:id="2893" w:author="Trung Nguyễn" w:date="2023-04-03T22:11:00Z">
          <w:pPr>
            <w:pStyle w:val="NoSpacing"/>
            <w:ind w:left="360"/>
          </w:pPr>
        </w:pPrChange>
      </w:pPr>
      <w:ins w:id="2894" w:author="Trung Nguyễn" w:date="2023-04-03T22:09:00Z">
        <w:r w:rsidRPr="00D17DA0">
          <w:rPr>
            <w:b/>
            <w:bCs/>
            <w:rPrChange w:id="2895" w:author="Trung Nguyễn" w:date="2023-04-03T22:12:00Z">
              <w:rPr/>
            </w:rPrChange>
          </w:rPr>
          <w:t xml:space="preserve">Use case </w:t>
        </w:r>
        <w:proofErr w:type="spellStart"/>
        <w:r w:rsidRPr="00D17DA0">
          <w:rPr>
            <w:b/>
            <w:bCs/>
            <w:rPrChange w:id="2896" w:author="Trung Nguyễn" w:date="2023-04-03T22:12:00Z">
              <w:rPr/>
            </w:rPrChange>
          </w:rPr>
          <w:t>tổng</w:t>
        </w:r>
        <w:proofErr w:type="spellEnd"/>
        <w:r w:rsidRPr="00D17DA0">
          <w:rPr>
            <w:b/>
            <w:bCs/>
            <w:rPrChange w:id="2897" w:author="Trung Nguyễn" w:date="2023-04-03T22:12:00Z">
              <w:rPr/>
            </w:rPrChange>
          </w:rPr>
          <w:t xml:space="preserve"> </w:t>
        </w:r>
        <w:proofErr w:type="spellStart"/>
        <w:r w:rsidRPr="00D17DA0">
          <w:rPr>
            <w:b/>
            <w:bCs/>
            <w:rPrChange w:id="2898" w:author="Trung Nguyễn" w:date="2023-04-03T22:12:00Z">
              <w:rPr/>
            </w:rPrChange>
          </w:rPr>
          <w:t>quát</w:t>
        </w:r>
        <w:proofErr w:type="spellEnd"/>
        <w:r w:rsidRPr="00D17DA0">
          <w:rPr>
            <w:b/>
            <w:bCs/>
            <w:rPrChange w:id="2899" w:author="Trung Nguyễn" w:date="2023-04-03T22:12:00Z">
              <w:rPr/>
            </w:rPrChange>
          </w:rPr>
          <w:t>:</w:t>
        </w:r>
      </w:ins>
    </w:p>
    <w:p w14:paraId="7D550706" w14:textId="77777777" w:rsidR="00D57D92" w:rsidRDefault="00EC1CFF">
      <w:pPr>
        <w:pStyle w:val="NoSpacing"/>
        <w:keepNext/>
        <w:ind w:left="360"/>
        <w:rPr>
          <w:ins w:id="2900" w:author="Dong Trieu" w:date="2023-04-03T23:35:00Z"/>
        </w:rPr>
        <w:pPrChange w:id="2901" w:author="Dong Trieu" w:date="2023-04-03T23:35:00Z">
          <w:pPr>
            <w:pStyle w:val="NoSpacing"/>
            <w:ind w:left="360"/>
          </w:pPr>
        </w:pPrChange>
      </w:pPr>
      <w:ins w:id="2902" w:author="Trung Nguyễn" w:date="2023-04-03T22:10:00Z">
        <w:r>
          <w:rPr>
            <w:noProof/>
          </w:rPr>
          <w:drawing>
            <wp:inline distT="0" distB="0" distL="0" distR="0" wp14:anchorId="6B90986A" wp14:editId="58985347">
              <wp:extent cx="5759450" cy="3223536"/>
              <wp:effectExtent l="0" t="0" r="0" b="0"/>
              <wp:docPr id="149363909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39093" name="Hình ảnh 4"/>
                      <pic:cNvPicPr/>
                    </pic:nvPicPr>
                    <pic:blipFill>
                      <a:blip r:embed="rId11">
                        <a:extLst>
                          <a:ext uri="{28A0092B-C50C-407E-A947-70E740481C1C}">
                            <a14:useLocalDpi xmlns:a14="http://schemas.microsoft.com/office/drawing/2010/main" val="0"/>
                          </a:ext>
                        </a:extLst>
                      </a:blip>
                      <a:stretch>
                        <a:fillRect/>
                      </a:stretch>
                    </pic:blipFill>
                    <pic:spPr>
                      <a:xfrm>
                        <a:off x="0" y="0"/>
                        <a:ext cx="5759450" cy="3223536"/>
                      </a:xfrm>
                      <a:prstGeom prst="rect">
                        <a:avLst/>
                      </a:prstGeom>
                    </pic:spPr>
                  </pic:pic>
                </a:graphicData>
              </a:graphic>
            </wp:inline>
          </w:drawing>
        </w:r>
      </w:ins>
    </w:p>
    <w:p w14:paraId="7E99442A" w14:textId="55E9FCD9" w:rsidR="00EC1CFF" w:rsidRPr="00C14EE9" w:rsidRDefault="00D57D92" w:rsidP="00C14EE9">
      <w:pPr>
        <w:pStyle w:val="Caption"/>
        <w:jc w:val="center"/>
        <w:rPr>
          <w:ins w:id="2903" w:author="Trung Nguyễn" w:date="2023-04-03T22:09:00Z"/>
          <w:sz w:val="20"/>
          <w:szCs w:val="20"/>
          <w:rPrChange w:id="2904" w:author="Dong Trieu" w:date="2023-04-04T09:45:00Z">
            <w:rPr>
              <w:ins w:id="2905" w:author="Trung Nguyễn" w:date="2023-04-03T22:09:00Z"/>
            </w:rPr>
          </w:rPrChange>
        </w:rPr>
        <w:pPrChange w:id="2906" w:author="Dong Trieu" w:date="2023-04-04T09:45:00Z">
          <w:pPr>
            <w:pStyle w:val="NoSpacing"/>
            <w:ind w:left="360"/>
          </w:pPr>
        </w:pPrChange>
      </w:pPr>
      <w:bookmarkStart w:id="2907" w:name="_Toc131458036"/>
      <w:proofErr w:type="spellStart"/>
      <w:ins w:id="2908" w:author="Dong Trieu" w:date="2023-04-03T23:35:00Z">
        <w:r w:rsidRPr="00C14EE9">
          <w:rPr>
            <w:sz w:val="20"/>
            <w:szCs w:val="20"/>
            <w:rPrChange w:id="2909" w:author="Dong Trieu" w:date="2023-04-04T09:45:00Z">
              <w:rPr/>
            </w:rPrChange>
          </w:rPr>
          <w:t>Hình</w:t>
        </w:r>
        <w:proofErr w:type="spellEnd"/>
        <w:r w:rsidRPr="00C14EE9">
          <w:rPr>
            <w:sz w:val="20"/>
            <w:szCs w:val="20"/>
            <w:rPrChange w:id="2910" w:author="Dong Trieu" w:date="2023-04-04T09:45:00Z">
              <w:rPr/>
            </w:rPrChange>
          </w:rPr>
          <w:t xml:space="preserve"> </w:t>
        </w:r>
        <w:r w:rsidRPr="00C14EE9">
          <w:rPr>
            <w:sz w:val="20"/>
            <w:szCs w:val="20"/>
            <w:rPrChange w:id="2911" w:author="Dong Trieu" w:date="2023-04-04T09:45:00Z">
              <w:rPr/>
            </w:rPrChange>
          </w:rPr>
          <w:fldChar w:fldCharType="begin"/>
        </w:r>
        <w:r w:rsidRPr="00C14EE9">
          <w:rPr>
            <w:sz w:val="20"/>
            <w:szCs w:val="20"/>
            <w:rPrChange w:id="2912" w:author="Dong Trieu" w:date="2023-04-04T09:45:00Z">
              <w:rPr/>
            </w:rPrChange>
          </w:rPr>
          <w:instrText xml:space="preserve"> SEQ Hình \* ARABIC </w:instrText>
        </w:r>
      </w:ins>
      <w:r w:rsidRPr="00C14EE9">
        <w:rPr>
          <w:sz w:val="20"/>
          <w:szCs w:val="20"/>
          <w:rPrChange w:id="2913" w:author="Dong Trieu" w:date="2023-04-04T09:45:00Z">
            <w:rPr/>
          </w:rPrChange>
        </w:rPr>
        <w:fldChar w:fldCharType="separate"/>
      </w:r>
      <w:ins w:id="2914" w:author="Dong Trieu" w:date="2023-04-04T10:40:00Z">
        <w:r w:rsidR="00D63581">
          <w:rPr>
            <w:noProof/>
            <w:sz w:val="20"/>
            <w:szCs w:val="20"/>
          </w:rPr>
          <w:t>4</w:t>
        </w:r>
      </w:ins>
      <w:ins w:id="2915" w:author="Dong Trieu" w:date="2023-04-03T23:35:00Z">
        <w:r w:rsidRPr="00C14EE9">
          <w:rPr>
            <w:sz w:val="20"/>
            <w:szCs w:val="20"/>
            <w:rPrChange w:id="2916" w:author="Dong Trieu" w:date="2023-04-04T09:45:00Z">
              <w:rPr/>
            </w:rPrChange>
          </w:rPr>
          <w:fldChar w:fldCharType="end"/>
        </w:r>
        <w:r w:rsidRPr="00C14EE9">
          <w:rPr>
            <w:sz w:val="20"/>
            <w:szCs w:val="20"/>
            <w:rPrChange w:id="2917" w:author="Dong Trieu" w:date="2023-04-04T09:45:00Z">
              <w:rPr/>
            </w:rPrChange>
          </w:rPr>
          <w:t xml:space="preserve">. </w:t>
        </w:r>
        <w:proofErr w:type="spellStart"/>
        <w:r w:rsidRPr="00C14EE9">
          <w:rPr>
            <w:sz w:val="20"/>
            <w:szCs w:val="20"/>
            <w:rPrChange w:id="2918" w:author="Dong Trieu" w:date="2023-04-04T09:45:00Z">
              <w:rPr/>
            </w:rPrChange>
          </w:rPr>
          <w:t>Usecase</w:t>
        </w:r>
        <w:proofErr w:type="spellEnd"/>
        <w:r w:rsidRPr="00C14EE9">
          <w:rPr>
            <w:sz w:val="20"/>
            <w:szCs w:val="20"/>
            <w:rPrChange w:id="2919" w:author="Dong Trieu" w:date="2023-04-04T09:45:00Z">
              <w:rPr/>
            </w:rPrChange>
          </w:rPr>
          <w:t xml:space="preserve"> </w:t>
        </w:r>
        <w:proofErr w:type="spellStart"/>
        <w:r w:rsidRPr="00C14EE9">
          <w:rPr>
            <w:sz w:val="20"/>
            <w:szCs w:val="20"/>
            <w:rPrChange w:id="2920" w:author="Dong Trieu" w:date="2023-04-04T09:45:00Z">
              <w:rPr/>
            </w:rPrChange>
          </w:rPr>
          <w:t>Tổng</w:t>
        </w:r>
        <w:proofErr w:type="spellEnd"/>
        <w:r w:rsidRPr="00C14EE9">
          <w:rPr>
            <w:sz w:val="20"/>
            <w:szCs w:val="20"/>
            <w:rPrChange w:id="2921" w:author="Dong Trieu" w:date="2023-04-04T09:45:00Z">
              <w:rPr/>
            </w:rPrChange>
          </w:rPr>
          <w:t xml:space="preserve"> </w:t>
        </w:r>
        <w:proofErr w:type="spellStart"/>
        <w:r w:rsidRPr="00C14EE9">
          <w:rPr>
            <w:sz w:val="20"/>
            <w:szCs w:val="20"/>
            <w:rPrChange w:id="2922" w:author="Dong Trieu" w:date="2023-04-04T09:45:00Z">
              <w:rPr/>
            </w:rPrChange>
          </w:rPr>
          <w:t>quát</w:t>
        </w:r>
      </w:ins>
      <w:bookmarkEnd w:id="2907"/>
      <w:proofErr w:type="spellEnd"/>
    </w:p>
    <w:p w14:paraId="63768E35" w14:textId="1A46B488" w:rsidR="00EC1CFF" w:rsidDel="00D57D92" w:rsidRDefault="00EC1CFF" w:rsidP="00EC1CFF">
      <w:pPr>
        <w:pStyle w:val="NoSpacing"/>
        <w:ind w:left="360"/>
        <w:rPr>
          <w:ins w:id="2923" w:author="Trung Nguyễn" w:date="2023-04-03T22:09:00Z"/>
          <w:del w:id="2924" w:author="Dong Trieu" w:date="2023-04-03T23:36:00Z"/>
        </w:rPr>
      </w:pPr>
    </w:p>
    <w:p w14:paraId="25888BC4" w14:textId="0AB395EF" w:rsidR="00EC1CFF" w:rsidDel="00D57D92" w:rsidRDefault="00EC1CFF">
      <w:pPr>
        <w:pStyle w:val="NoSpacing"/>
        <w:jc w:val="center"/>
        <w:rPr>
          <w:ins w:id="2925" w:author="Trung Nguyễn" w:date="2023-04-03T22:10:00Z"/>
          <w:del w:id="2926" w:author="Dong Trieu" w:date="2023-04-03T23:36:00Z"/>
          <w:i/>
          <w:iCs/>
        </w:rPr>
        <w:pPrChange w:id="2927" w:author="Dong Trieu" w:date="2023-04-03T23:36:00Z">
          <w:pPr>
            <w:pStyle w:val="NoSpacing"/>
            <w:ind w:left="360"/>
            <w:jc w:val="center"/>
          </w:pPr>
        </w:pPrChange>
      </w:pPr>
      <w:ins w:id="2928" w:author="Trung Nguyễn" w:date="2023-04-03T22:10:00Z">
        <w:del w:id="2929" w:author="Dong Trieu" w:date="2023-04-03T23:36:00Z">
          <w:r w:rsidRPr="00EC1CFF" w:rsidDel="00D57D92">
            <w:rPr>
              <w:i/>
              <w:iCs/>
              <w:rPrChange w:id="2930" w:author="Trung Nguyễn" w:date="2023-04-03T22:10:00Z">
                <w:rPr/>
              </w:rPrChange>
            </w:rPr>
            <w:delText>Ảnh 3: Use case tổng quát website bán gạo</w:delText>
          </w:r>
        </w:del>
      </w:ins>
    </w:p>
    <w:p w14:paraId="75A07BF5" w14:textId="14745DEE" w:rsidR="00EC1CFF" w:rsidRDefault="00EC1CFF">
      <w:pPr>
        <w:pStyle w:val="NoSpacing"/>
        <w:jc w:val="left"/>
        <w:rPr>
          <w:ins w:id="2931" w:author="Trung Nguyễn" w:date="2023-04-03T22:10:00Z"/>
        </w:rPr>
        <w:pPrChange w:id="2932" w:author="Dong Trieu" w:date="2023-04-03T23:36:00Z">
          <w:pPr>
            <w:pStyle w:val="NoSpacing"/>
            <w:ind w:left="360"/>
            <w:jc w:val="left"/>
          </w:pPr>
        </w:pPrChange>
      </w:pPr>
    </w:p>
    <w:p w14:paraId="4F4429EF" w14:textId="2148A9D6" w:rsidR="00EC1CFF" w:rsidRDefault="00EC1CFF" w:rsidP="00EC1CFF">
      <w:pPr>
        <w:pStyle w:val="NoSpacing"/>
        <w:ind w:left="360"/>
        <w:jc w:val="left"/>
        <w:rPr>
          <w:ins w:id="2933" w:author="Trung Nguyễn" w:date="2023-04-03T22:10:00Z"/>
        </w:rPr>
      </w:pPr>
    </w:p>
    <w:p w14:paraId="7BA8438A" w14:textId="53C0ED39" w:rsidR="00EC1CFF" w:rsidRPr="00D17DA0" w:rsidRDefault="009A0639" w:rsidP="009A0639">
      <w:pPr>
        <w:pStyle w:val="NoSpacing"/>
        <w:numPr>
          <w:ilvl w:val="0"/>
          <w:numId w:val="36"/>
        </w:numPr>
        <w:jc w:val="left"/>
        <w:rPr>
          <w:ins w:id="2934" w:author="Trung Nguyễn" w:date="2023-04-03T22:11:00Z"/>
          <w:b/>
          <w:bCs/>
          <w:rPrChange w:id="2935" w:author="Trung Nguyễn" w:date="2023-04-03T22:13:00Z">
            <w:rPr>
              <w:ins w:id="2936" w:author="Trung Nguyễn" w:date="2023-04-03T22:11:00Z"/>
            </w:rPr>
          </w:rPrChange>
        </w:rPr>
      </w:pPr>
      <w:ins w:id="2937" w:author="Trung Nguyễn" w:date="2023-04-03T22:11:00Z">
        <w:r w:rsidRPr="00D17DA0">
          <w:rPr>
            <w:b/>
            <w:bCs/>
            <w:rPrChange w:id="2938" w:author="Trung Nguyễn" w:date="2023-04-03T22:13:00Z">
              <w:rPr/>
            </w:rPrChange>
          </w:rPr>
          <w:t xml:space="preserve">Use case </w:t>
        </w:r>
        <w:proofErr w:type="spellStart"/>
        <w:r w:rsidRPr="00D17DA0">
          <w:rPr>
            <w:b/>
            <w:bCs/>
            <w:rPrChange w:id="2939" w:author="Trung Nguyễn" w:date="2023-04-03T22:13:00Z">
              <w:rPr/>
            </w:rPrChange>
          </w:rPr>
          <w:t>đăng</w:t>
        </w:r>
        <w:proofErr w:type="spellEnd"/>
        <w:r w:rsidRPr="00D17DA0">
          <w:rPr>
            <w:b/>
            <w:bCs/>
            <w:rPrChange w:id="2940" w:author="Trung Nguyễn" w:date="2023-04-03T22:13:00Z">
              <w:rPr/>
            </w:rPrChange>
          </w:rPr>
          <w:t xml:space="preserve"> </w:t>
        </w:r>
        <w:proofErr w:type="spellStart"/>
        <w:r w:rsidRPr="00D17DA0">
          <w:rPr>
            <w:b/>
            <w:bCs/>
            <w:rPrChange w:id="2941" w:author="Trung Nguyễn" w:date="2023-04-03T22:13:00Z">
              <w:rPr/>
            </w:rPrChange>
          </w:rPr>
          <w:t>ký</w:t>
        </w:r>
        <w:proofErr w:type="spellEnd"/>
        <w:r w:rsidRPr="00D17DA0">
          <w:rPr>
            <w:b/>
            <w:bCs/>
            <w:rPrChange w:id="2942" w:author="Trung Nguyễn" w:date="2023-04-03T22:13:00Z">
              <w:rPr/>
            </w:rPrChange>
          </w:rPr>
          <w:t xml:space="preserve">, </w:t>
        </w:r>
        <w:proofErr w:type="spellStart"/>
        <w:r w:rsidRPr="00D17DA0">
          <w:rPr>
            <w:b/>
            <w:bCs/>
            <w:rPrChange w:id="2943" w:author="Trung Nguyễn" w:date="2023-04-03T22:13:00Z">
              <w:rPr/>
            </w:rPrChange>
          </w:rPr>
          <w:t>đăng</w:t>
        </w:r>
        <w:proofErr w:type="spellEnd"/>
        <w:r w:rsidRPr="00D17DA0">
          <w:rPr>
            <w:b/>
            <w:bCs/>
            <w:rPrChange w:id="2944" w:author="Trung Nguyễn" w:date="2023-04-03T22:13:00Z">
              <w:rPr/>
            </w:rPrChange>
          </w:rPr>
          <w:t xml:space="preserve"> </w:t>
        </w:r>
        <w:proofErr w:type="spellStart"/>
        <w:r w:rsidRPr="00D17DA0">
          <w:rPr>
            <w:b/>
            <w:bCs/>
            <w:rPrChange w:id="2945" w:author="Trung Nguyễn" w:date="2023-04-03T22:13:00Z">
              <w:rPr/>
            </w:rPrChange>
          </w:rPr>
          <w:t>nhập</w:t>
        </w:r>
      </w:ins>
      <w:proofErr w:type="spellEnd"/>
      <w:ins w:id="2946" w:author="Trung Nguyễn" w:date="2023-04-03T22:12:00Z">
        <w:r w:rsidR="00153960" w:rsidRPr="00D17DA0">
          <w:rPr>
            <w:b/>
            <w:bCs/>
            <w:rPrChange w:id="2947" w:author="Trung Nguyễn" w:date="2023-04-03T22:13:00Z">
              <w:rPr/>
            </w:rPrChange>
          </w:rPr>
          <w:t>:</w:t>
        </w:r>
      </w:ins>
    </w:p>
    <w:p w14:paraId="2A3931EB" w14:textId="2AA6B2BA" w:rsidR="009A0639" w:rsidRDefault="009A0639" w:rsidP="009A0639">
      <w:pPr>
        <w:pStyle w:val="NoSpacing"/>
        <w:jc w:val="left"/>
        <w:rPr>
          <w:ins w:id="2948" w:author="Trung Nguyễn" w:date="2023-04-03T22:11:00Z"/>
        </w:rPr>
      </w:pPr>
    </w:p>
    <w:p w14:paraId="7CB12562" w14:textId="58235253" w:rsidR="00D57D92" w:rsidRDefault="00946E9A">
      <w:pPr>
        <w:pStyle w:val="NoSpacing"/>
        <w:keepNext/>
        <w:jc w:val="left"/>
        <w:rPr>
          <w:ins w:id="2949" w:author="Dong Trieu" w:date="2023-04-03T23:36:00Z"/>
        </w:rPr>
        <w:pPrChange w:id="2950" w:author="Dong Trieu" w:date="2023-04-03T23:36:00Z">
          <w:pPr>
            <w:pStyle w:val="NoSpacing"/>
            <w:jc w:val="left"/>
          </w:pPr>
        </w:pPrChange>
      </w:pPr>
      <w:ins w:id="2951" w:author="Trung Nguyễn" w:date="2023-04-03T22:12:00Z">
        <w:r>
          <w:rPr>
            <w:noProof/>
          </w:rPr>
          <w:drawing>
            <wp:anchor distT="0" distB="0" distL="114300" distR="114300" simplePos="0" relativeHeight="251778048" behindDoc="0" locked="0" layoutInCell="1" allowOverlap="1" wp14:anchorId="260549F8" wp14:editId="326A828B">
              <wp:simplePos x="0" y="0"/>
              <wp:positionH relativeFrom="page">
                <wp:align>center</wp:align>
              </wp:positionH>
              <wp:positionV relativeFrom="paragraph">
                <wp:posOffset>5715</wp:posOffset>
              </wp:positionV>
              <wp:extent cx="4592955" cy="2247900"/>
              <wp:effectExtent l="0" t="0" r="0" b="0"/>
              <wp:wrapTopAndBottom/>
              <wp:docPr id="11344442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44219" name="Hình ảnh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92955" cy="2247900"/>
                      </a:xfrm>
                      <a:prstGeom prst="rect">
                        <a:avLst/>
                      </a:prstGeom>
                    </pic:spPr>
                  </pic:pic>
                </a:graphicData>
              </a:graphic>
            </wp:anchor>
          </w:drawing>
        </w:r>
      </w:ins>
    </w:p>
    <w:p w14:paraId="5F6DBA2A" w14:textId="5064E291" w:rsidR="009A0639" w:rsidRPr="00C14EE9" w:rsidRDefault="00D57D92" w:rsidP="00C14EE9">
      <w:pPr>
        <w:pStyle w:val="Caption"/>
        <w:jc w:val="center"/>
        <w:rPr>
          <w:ins w:id="2952" w:author="Trung Nguyễn" w:date="2023-04-03T22:11:00Z"/>
          <w:sz w:val="20"/>
          <w:szCs w:val="20"/>
          <w:rPrChange w:id="2953" w:author="Dong Trieu" w:date="2023-04-04T09:45:00Z">
            <w:rPr>
              <w:ins w:id="2954" w:author="Trung Nguyễn" w:date="2023-04-03T22:11:00Z"/>
            </w:rPr>
          </w:rPrChange>
        </w:rPr>
        <w:pPrChange w:id="2955" w:author="Dong Trieu" w:date="2023-04-04T09:45:00Z">
          <w:pPr>
            <w:pStyle w:val="NoSpacing"/>
            <w:jc w:val="left"/>
          </w:pPr>
        </w:pPrChange>
      </w:pPr>
      <w:bookmarkStart w:id="2956" w:name="_Toc131458037"/>
      <w:proofErr w:type="spellStart"/>
      <w:ins w:id="2957" w:author="Dong Trieu" w:date="2023-04-03T23:36:00Z">
        <w:r w:rsidRPr="00C14EE9">
          <w:rPr>
            <w:sz w:val="20"/>
            <w:szCs w:val="20"/>
            <w:rPrChange w:id="2958" w:author="Dong Trieu" w:date="2023-04-04T09:45:00Z">
              <w:rPr/>
            </w:rPrChange>
          </w:rPr>
          <w:t>Hình</w:t>
        </w:r>
        <w:proofErr w:type="spellEnd"/>
        <w:r w:rsidRPr="00C14EE9">
          <w:rPr>
            <w:sz w:val="20"/>
            <w:szCs w:val="20"/>
            <w:rPrChange w:id="2959" w:author="Dong Trieu" w:date="2023-04-04T09:45:00Z">
              <w:rPr/>
            </w:rPrChange>
          </w:rPr>
          <w:t xml:space="preserve"> </w:t>
        </w:r>
        <w:r w:rsidRPr="00C14EE9">
          <w:rPr>
            <w:sz w:val="20"/>
            <w:szCs w:val="20"/>
            <w:rPrChange w:id="2960" w:author="Dong Trieu" w:date="2023-04-04T09:45:00Z">
              <w:rPr/>
            </w:rPrChange>
          </w:rPr>
          <w:fldChar w:fldCharType="begin"/>
        </w:r>
        <w:r w:rsidRPr="00C14EE9">
          <w:rPr>
            <w:sz w:val="20"/>
            <w:szCs w:val="20"/>
            <w:rPrChange w:id="2961" w:author="Dong Trieu" w:date="2023-04-04T09:45:00Z">
              <w:rPr/>
            </w:rPrChange>
          </w:rPr>
          <w:instrText xml:space="preserve"> SEQ Hình \* ARABIC </w:instrText>
        </w:r>
      </w:ins>
      <w:r w:rsidRPr="00C14EE9">
        <w:rPr>
          <w:sz w:val="20"/>
          <w:szCs w:val="20"/>
          <w:rPrChange w:id="2962" w:author="Dong Trieu" w:date="2023-04-04T09:45:00Z">
            <w:rPr/>
          </w:rPrChange>
        </w:rPr>
        <w:fldChar w:fldCharType="separate"/>
      </w:r>
      <w:ins w:id="2963" w:author="Dong Trieu" w:date="2023-04-04T10:40:00Z">
        <w:r w:rsidR="00D63581">
          <w:rPr>
            <w:noProof/>
            <w:sz w:val="20"/>
            <w:szCs w:val="20"/>
          </w:rPr>
          <w:t>5</w:t>
        </w:r>
      </w:ins>
      <w:ins w:id="2964" w:author="Dong Trieu" w:date="2023-04-03T23:36:00Z">
        <w:r w:rsidRPr="00C14EE9">
          <w:rPr>
            <w:sz w:val="20"/>
            <w:szCs w:val="20"/>
            <w:rPrChange w:id="2965" w:author="Dong Trieu" w:date="2023-04-04T09:45:00Z">
              <w:rPr/>
            </w:rPrChange>
          </w:rPr>
          <w:fldChar w:fldCharType="end"/>
        </w:r>
        <w:r w:rsidRPr="00C14EE9">
          <w:rPr>
            <w:sz w:val="20"/>
            <w:szCs w:val="20"/>
            <w:rPrChange w:id="2966" w:author="Dong Trieu" w:date="2023-04-04T09:45:00Z">
              <w:rPr/>
            </w:rPrChange>
          </w:rPr>
          <w:t xml:space="preserve">. </w:t>
        </w:r>
        <w:proofErr w:type="spellStart"/>
        <w:r w:rsidRPr="00C14EE9">
          <w:rPr>
            <w:sz w:val="20"/>
            <w:szCs w:val="20"/>
            <w:rPrChange w:id="2967" w:author="Dong Trieu" w:date="2023-04-04T09:45:00Z">
              <w:rPr/>
            </w:rPrChange>
          </w:rPr>
          <w:t>Usecase</w:t>
        </w:r>
        <w:proofErr w:type="spellEnd"/>
        <w:r w:rsidRPr="00C14EE9">
          <w:rPr>
            <w:sz w:val="20"/>
            <w:szCs w:val="20"/>
            <w:rPrChange w:id="2968" w:author="Dong Trieu" w:date="2023-04-04T09:45:00Z">
              <w:rPr/>
            </w:rPrChange>
          </w:rPr>
          <w:t xml:space="preserve"> </w:t>
        </w:r>
        <w:proofErr w:type="spellStart"/>
        <w:r w:rsidRPr="00C14EE9">
          <w:rPr>
            <w:sz w:val="20"/>
            <w:szCs w:val="20"/>
            <w:rPrChange w:id="2969" w:author="Dong Trieu" w:date="2023-04-04T09:45:00Z">
              <w:rPr/>
            </w:rPrChange>
          </w:rPr>
          <w:t>đăng</w:t>
        </w:r>
        <w:proofErr w:type="spellEnd"/>
        <w:r w:rsidRPr="00C14EE9">
          <w:rPr>
            <w:sz w:val="20"/>
            <w:szCs w:val="20"/>
            <w:rPrChange w:id="2970" w:author="Dong Trieu" w:date="2023-04-04T09:45:00Z">
              <w:rPr/>
            </w:rPrChange>
          </w:rPr>
          <w:t xml:space="preserve"> </w:t>
        </w:r>
        <w:proofErr w:type="spellStart"/>
        <w:r w:rsidRPr="00C14EE9">
          <w:rPr>
            <w:sz w:val="20"/>
            <w:szCs w:val="20"/>
            <w:rPrChange w:id="2971" w:author="Dong Trieu" w:date="2023-04-04T09:45:00Z">
              <w:rPr/>
            </w:rPrChange>
          </w:rPr>
          <w:t>ký</w:t>
        </w:r>
        <w:proofErr w:type="spellEnd"/>
        <w:r w:rsidRPr="00C14EE9">
          <w:rPr>
            <w:sz w:val="20"/>
            <w:szCs w:val="20"/>
            <w:rPrChange w:id="2972" w:author="Dong Trieu" w:date="2023-04-04T09:45:00Z">
              <w:rPr/>
            </w:rPrChange>
          </w:rPr>
          <w:t xml:space="preserve">, </w:t>
        </w:r>
        <w:proofErr w:type="spellStart"/>
        <w:r w:rsidRPr="00C14EE9">
          <w:rPr>
            <w:sz w:val="20"/>
            <w:szCs w:val="20"/>
            <w:rPrChange w:id="2973" w:author="Dong Trieu" w:date="2023-04-04T09:45:00Z">
              <w:rPr/>
            </w:rPrChange>
          </w:rPr>
          <w:t>đăng</w:t>
        </w:r>
        <w:proofErr w:type="spellEnd"/>
        <w:r w:rsidRPr="00C14EE9">
          <w:rPr>
            <w:sz w:val="20"/>
            <w:szCs w:val="20"/>
            <w:rPrChange w:id="2974" w:author="Dong Trieu" w:date="2023-04-04T09:45:00Z">
              <w:rPr/>
            </w:rPrChange>
          </w:rPr>
          <w:t xml:space="preserve"> </w:t>
        </w:r>
        <w:proofErr w:type="spellStart"/>
        <w:r w:rsidRPr="00C14EE9">
          <w:rPr>
            <w:sz w:val="20"/>
            <w:szCs w:val="20"/>
            <w:rPrChange w:id="2975" w:author="Dong Trieu" w:date="2023-04-04T09:45:00Z">
              <w:rPr/>
            </w:rPrChange>
          </w:rPr>
          <w:t>nhập</w:t>
        </w:r>
      </w:ins>
      <w:bookmarkEnd w:id="2956"/>
      <w:proofErr w:type="spellEnd"/>
    </w:p>
    <w:p w14:paraId="09CDDBA1" w14:textId="77777777" w:rsidR="009A0639" w:rsidRDefault="009A0639">
      <w:pPr>
        <w:pStyle w:val="NoSpacing"/>
        <w:jc w:val="left"/>
        <w:rPr>
          <w:ins w:id="2976" w:author="Trung Nguyễn" w:date="2023-04-03T22:10:00Z"/>
        </w:rPr>
        <w:pPrChange w:id="2977" w:author="Trung Nguyễn" w:date="2023-04-03T22:11:00Z">
          <w:pPr>
            <w:pStyle w:val="NoSpacing"/>
            <w:ind w:left="360"/>
            <w:jc w:val="left"/>
          </w:pPr>
        </w:pPrChange>
      </w:pPr>
    </w:p>
    <w:p w14:paraId="37A69AC8" w14:textId="31D280A4" w:rsidR="00EC1CFF" w:rsidDel="00D57D92" w:rsidRDefault="009A0639" w:rsidP="00EC1CFF">
      <w:pPr>
        <w:pStyle w:val="NoSpacing"/>
        <w:ind w:left="360"/>
        <w:jc w:val="left"/>
        <w:rPr>
          <w:del w:id="2978" w:author="Dong Trieu" w:date="2023-04-03T23:36:00Z"/>
          <w:i/>
          <w:iCs/>
        </w:rPr>
      </w:pPr>
      <w:ins w:id="2979" w:author="Trung Nguyễn" w:date="2023-04-03T22:12:00Z">
        <w:del w:id="2980" w:author="Dong Trieu" w:date="2023-04-03T23:36:00Z">
          <w:r w:rsidRPr="009A0639" w:rsidDel="00D57D92">
            <w:rPr>
              <w:i/>
              <w:iCs/>
              <w:rPrChange w:id="2981" w:author="Trung Nguyễn" w:date="2023-04-03T22:12:00Z">
                <w:rPr/>
              </w:rPrChange>
            </w:rPr>
            <w:delText>Ảnh 3: Use case đăng ký, đăng nhập</w:delText>
          </w:r>
        </w:del>
      </w:ins>
    </w:p>
    <w:p w14:paraId="739DD55D" w14:textId="77777777" w:rsidR="00D57D92" w:rsidRPr="009A0639" w:rsidRDefault="00D57D92">
      <w:pPr>
        <w:pStyle w:val="NoSpacing"/>
        <w:ind w:left="360"/>
        <w:jc w:val="center"/>
        <w:rPr>
          <w:ins w:id="2982" w:author="Dong Trieu" w:date="2023-04-03T23:36:00Z"/>
          <w:i/>
          <w:iCs/>
          <w:rPrChange w:id="2983" w:author="Trung Nguyễn" w:date="2023-04-03T22:12:00Z">
            <w:rPr>
              <w:ins w:id="2984" w:author="Dong Trieu" w:date="2023-04-03T23:36:00Z"/>
            </w:rPr>
          </w:rPrChange>
        </w:rPr>
        <w:pPrChange w:id="2985" w:author="Trung Nguyễn" w:date="2023-04-03T22:12:00Z">
          <w:pPr>
            <w:pStyle w:val="NoSpacing"/>
            <w:ind w:left="360"/>
            <w:jc w:val="left"/>
          </w:pPr>
        </w:pPrChange>
      </w:pPr>
    </w:p>
    <w:p w14:paraId="362371AA" w14:textId="395B18CE" w:rsidR="00EC1CFF" w:rsidRDefault="00EC1CFF" w:rsidP="00EC1CFF">
      <w:pPr>
        <w:pStyle w:val="NoSpacing"/>
        <w:ind w:left="360"/>
        <w:jc w:val="left"/>
        <w:rPr>
          <w:ins w:id="2986" w:author="Trung Nguyễn" w:date="2023-04-03T22:10:00Z"/>
        </w:rPr>
      </w:pPr>
    </w:p>
    <w:p w14:paraId="291AC608" w14:textId="77777777" w:rsidR="00C14EE9" w:rsidRDefault="00C14EE9">
      <w:pPr>
        <w:spacing w:after="160" w:line="259" w:lineRule="auto"/>
        <w:jc w:val="left"/>
        <w:rPr>
          <w:ins w:id="2987" w:author="Dong Trieu" w:date="2023-04-04T09:45:00Z"/>
          <w:b/>
          <w:bCs/>
        </w:rPr>
      </w:pPr>
      <w:ins w:id="2988" w:author="Dong Trieu" w:date="2023-04-04T09:45:00Z">
        <w:r>
          <w:rPr>
            <w:b/>
            <w:bCs/>
          </w:rPr>
          <w:br w:type="page"/>
        </w:r>
      </w:ins>
    </w:p>
    <w:p w14:paraId="76D36941" w14:textId="0E7E94AF" w:rsidR="00EC1CFF" w:rsidRPr="009715C9" w:rsidRDefault="00D17DA0">
      <w:pPr>
        <w:pStyle w:val="NoSpacing"/>
        <w:numPr>
          <w:ilvl w:val="0"/>
          <w:numId w:val="36"/>
        </w:numPr>
        <w:spacing w:line="360" w:lineRule="auto"/>
        <w:jc w:val="left"/>
        <w:rPr>
          <w:ins w:id="2989" w:author="Trung Nguyễn" w:date="2023-04-03T22:13:00Z"/>
          <w:b/>
          <w:bCs/>
          <w:rPrChange w:id="2990" w:author="Trung Nguyễn" w:date="2023-04-03T22:16:00Z">
            <w:rPr>
              <w:ins w:id="2991" w:author="Trung Nguyễn" w:date="2023-04-03T22:13:00Z"/>
            </w:rPr>
          </w:rPrChange>
        </w:rPr>
        <w:pPrChange w:id="2992" w:author="Trung Nguyễn" w:date="2023-04-03T22:18:00Z">
          <w:pPr>
            <w:pStyle w:val="NoSpacing"/>
            <w:numPr>
              <w:numId w:val="36"/>
            </w:numPr>
            <w:ind w:left="1080" w:hanging="360"/>
            <w:jc w:val="left"/>
          </w:pPr>
        </w:pPrChange>
      </w:pPr>
      <w:ins w:id="2993" w:author="Trung Nguyễn" w:date="2023-04-03T22:13:00Z">
        <w:r w:rsidRPr="009715C9">
          <w:rPr>
            <w:b/>
            <w:bCs/>
            <w:rPrChange w:id="2994" w:author="Trung Nguyễn" w:date="2023-04-03T22:16:00Z">
              <w:rPr/>
            </w:rPrChange>
          </w:rPr>
          <w:lastRenderedPageBreak/>
          <w:t xml:space="preserve">User case </w:t>
        </w:r>
        <w:proofErr w:type="spellStart"/>
        <w:r w:rsidRPr="009715C9">
          <w:rPr>
            <w:b/>
            <w:bCs/>
            <w:rPrChange w:id="2995" w:author="Trung Nguyễn" w:date="2023-04-03T22:16:00Z">
              <w:rPr/>
            </w:rPrChange>
          </w:rPr>
          <w:t>đặt</w:t>
        </w:r>
        <w:proofErr w:type="spellEnd"/>
        <w:r w:rsidRPr="009715C9">
          <w:rPr>
            <w:b/>
            <w:bCs/>
            <w:rPrChange w:id="2996" w:author="Trung Nguyễn" w:date="2023-04-03T22:16:00Z">
              <w:rPr/>
            </w:rPrChange>
          </w:rPr>
          <w:t xml:space="preserve"> </w:t>
        </w:r>
        <w:proofErr w:type="spellStart"/>
        <w:r w:rsidRPr="009715C9">
          <w:rPr>
            <w:b/>
            <w:bCs/>
            <w:rPrChange w:id="2997" w:author="Trung Nguyễn" w:date="2023-04-03T22:16:00Z">
              <w:rPr/>
            </w:rPrChange>
          </w:rPr>
          <w:t>hàng</w:t>
        </w:r>
        <w:proofErr w:type="spellEnd"/>
        <w:r w:rsidRPr="009715C9">
          <w:rPr>
            <w:b/>
            <w:bCs/>
            <w:rPrChange w:id="2998" w:author="Trung Nguyễn" w:date="2023-04-03T22:16:00Z">
              <w:rPr/>
            </w:rPrChange>
          </w:rPr>
          <w:t xml:space="preserve">, </w:t>
        </w:r>
        <w:proofErr w:type="spellStart"/>
        <w:r w:rsidRPr="009715C9">
          <w:rPr>
            <w:b/>
            <w:bCs/>
            <w:rPrChange w:id="2999" w:author="Trung Nguyễn" w:date="2023-04-03T22:16:00Z">
              <w:rPr/>
            </w:rPrChange>
          </w:rPr>
          <w:t>mua</w:t>
        </w:r>
        <w:proofErr w:type="spellEnd"/>
        <w:r w:rsidRPr="009715C9">
          <w:rPr>
            <w:b/>
            <w:bCs/>
            <w:rPrChange w:id="3000" w:author="Trung Nguyễn" w:date="2023-04-03T22:16:00Z">
              <w:rPr/>
            </w:rPrChange>
          </w:rPr>
          <w:t xml:space="preserve"> </w:t>
        </w:r>
        <w:proofErr w:type="spellStart"/>
        <w:r w:rsidRPr="009715C9">
          <w:rPr>
            <w:b/>
            <w:bCs/>
            <w:rPrChange w:id="3001" w:author="Trung Nguyễn" w:date="2023-04-03T22:16:00Z">
              <w:rPr/>
            </w:rPrChange>
          </w:rPr>
          <w:t>hàng</w:t>
        </w:r>
        <w:proofErr w:type="spellEnd"/>
      </w:ins>
    </w:p>
    <w:p w14:paraId="1804339A" w14:textId="46AF0586" w:rsidR="00D17DA0" w:rsidRDefault="00D17DA0" w:rsidP="00D17DA0">
      <w:pPr>
        <w:pStyle w:val="NoSpacing"/>
        <w:ind w:left="1080"/>
        <w:jc w:val="left"/>
        <w:rPr>
          <w:ins w:id="3002" w:author="Trung Nguyễn" w:date="2023-04-03T22:13:00Z"/>
        </w:rPr>
      </w:pPr>
    </w:p>
    <w:p w14:paraId="18418C80" w14:textId="77777777" w:rsidR="00D57D92" w:rsidRDefault="00D17DA0">
      <w:pPr>
        <w:pStyle w:val="NoSpacing"/>
        <w:keepNext/>
        <w:ind w:left="1080"/>
        <w:jc w:val="left"/>
        <w:rPr>
          <w:ins w:id="3003" w:author="Dong Trieu" w:date="2023-04-03T23:36:00Z"/>
        </w:rPr>
        <w:pPrChange w:id="3004" w:author="Dong Trieu" w:date="2023-04-03T23:36:00Z">
          <w:pPr>
            <w:pStyle w:val="NoSpacing"/>
            <w:ind w:left="1080"/>
            <w:jc w:val="left"/>
          </w:pPr>
        </w:pPrChange>
      </w:pPr>
      <w:ins w:id="3005" w:author="Trung Nguyễn" w:date="2023-04-03T22:14:00Z">
        <w:r>
          <w:rPr>
            <w:noProof/>
          </w:rPr>
          <w:drawing>
            <wp:inline distT="0" distB="0" distL="0" distR="0" wp14:anchorId="2357B087" wp14:editId="233391A2">
              <wp:extent cx="5516332" cy="3587380"/>
              <wp:effectExtent l="0" t="0" r="0" b="0"/>
              <wp:docPr id="153228161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1615" name="Hình ảnh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6332" cy="3587380"/>
                      </a:xfrm>
                      <a:prstGeom prst="rect">
                        <a:avLst/>
                      </a:prstGeom>
                    </pic:spPr>
                  </pic:pic>
                </a:graphicData>
              </a:graphic>
            </wp:inline>
          </w:drawing>
        </w:r>
      </w:ins>
    </w:p>
    <w:p w14:paraId="4373BEB2" w14:textId="794FF4C4" w:rsidR="00D17DA0" w:rsidRPr="00C14EE9" w:rsidRDefault="00D57D92" w:rsidP="00C14EE9">
      <w:pPr>
        <w:pStyle w:val="Caption"/>
        <w:jc w:val="center"/>
        <w:rPr>
          <w:ins w:id="3006" w:author="Trung Nguyễn" w:date="2023-04-03T22:14:00Z"/>
          <w:sz w:val="20"/>
          <w:szCs w:val="20"/>
          <w:rPrChange w:id="3007" w:author="Dong Trieu" w:date="2023-04-04T09:46:00Z">
            <w:rPr>
              <w:ins w:id="3008" w:author="Trung Nguyễn" w:date="2023-04-03T22:14:00Z"/>
            </w:rPr>
          </w:rPrChange>
        </w:rPr>
        <w:pPrChange w:id="3009" w:author="Dong Trieu" w:date="2023-04-04T09:46:00Z">
          <w:pPr>
            <w:pStyle w:val="NoSpacing"/>
            <w:ind w:left="1080"/>
            <w:jc w:val="left"/>
          </w:pPr>
        </w:pPrChange>
      </w:pPr>
      <w:bookmarkStart w:id="3010" w:name="_Toc131458038"/>
      <w:proofErr w:type="spellStart"/>
      <w:ins w:id="3011" w:author="Dong Trieu" w:date="2023-04-03T23:36:00Z">
        <w:r w:rsidRPr="00C14EE9">
          <w:rPr>
            <w:sz w:val="20"/>
            <w:szCs w:val="20"/>
            <w:rPrChange w:id="3012" w:author="Dong Trieu" w:date="2023-04-04T09:46:00Z">
              <w:rPr/>
            </w:rPrChange>
          </w:rPr>
          <w:t>Hình</w:t>
        </w:r>
        <w:proofErr w:type="spellEnd"/>
        <w:r w:rsidRPr="00C14EE9">
          <w:rPr>
            <w:sz w:val="20"/>
            <w:szCs w:val="20"/>
            <w:rPrChange w:id="3013" w:author="Dong Trieu" w:date="2023-04-04T09:46:00Z">
              <w:rPr/>
            </w:rPrChange>
          </w:rPr>
          <w:t xml:space="preserve"> </w:t>
        </w:r>
        <w:r w:rsidRPr="00C14EE9">
          <w:rPr>
            <w:sz w:val="20"/>
            <w:szCs w:val="20"/>
            <w:rPrChange w:id="3014" w:author="Dong Trieu" w:date="2023-04-04T09:46:00Z">
              <w:rPr/>
            </w:rPrChange>
          </w:rPr>
          <w:fldChar w:fldCharType="begin"/>
        </w:r>
        <w:r w:rsidRPr="00C14EE9">
          <w:rPr>
            <w:sz w:val="20"/>
            <w:szCs w:val="20"/>
            <w:rPrChange w:id="3015" w:author="Dong Trieu" w:date="2023-04-04T09:46:00Z">
              <w:rPr/>
            </w:rPrChange>
          </w:rPr>
          <w:instrText xml:space="preserve"> SEQ Hình \* ARABIC </w:instrText>
        </w:r>
      </w:ins>
      <w:r w:rsidRPr="00C14EE9">
        <w:rPr>
          <w:sz w:val="20"/>
          <w:szCs w:val="20"/>
          <w:rPrChange w:id="3016" w:author="Dong Trieu" w:date="2023-04-04T09:46:00Z">
            <w:rPr/>
          </w:rPrChange>
        </w:rPr>
        <w:fldChar w:fldCharType="separate"/>
      </w:r>
      <w:ins w:id="3017" w:author="Dong Trieu" w:date="2023-04-04T10:40:00Z">
        <w:r w:rsidR="00D63581">
          <w:rPr>
            <w:noProof/>
            <w:sz w:val="20"/>
            <w:szCs w:val="20"/>
          </w:rPr>
          <w:t>6</w:t>
        </w:r>
      </w:ins>
      <w:ins w:id="3018" w:author="Dong Trieu" w:date="2023-04-03T23:36:00Z">
        <w:r w:rsidRPr="00C14EE9">
          <w:rPr>
            <w:sz w:val="20"/>
            <w:szCs w:val="20"/>
            <w:rPrChange w:id="3019" w:author="Dong Trieu" w:date="2023-04-04T09:46:00Z">
              <w:rPr/>
            </w:rPrChange>
          </w:rPr>
          <w:fldChar w:fldCharType="end"/>
        </w:r>
        <w:r w:rsidRPr="00C14EE9">
          <w:rPr>
            <w:sz w:val="20"/>
            <w:szCs w:val="20"/>
            <w:rPrChange w:id="3020" w:author="Dong Trieu" w:date="2023-04-04T09:46:00Z">
              <w:rPr/>
            </w:rPrChange>
          </w:rPr>
          <w:t xml:space="preserve">. </w:t>
        </w:r>
        <w:proofErr w:type="spellStart"/>
        <w:r w:rsidRPr="00C14EE9">
          <w:rPr>
            <w:sz w:val="20"/>
            <w:szCs w:val="20"/>
            <w:rPrChange w:id="3021" w:author="Dong Trieu" w:date="2023-04-04T09:46:00Z">
              <w:rPr/>
            </w:rPrChange>
          </w:rPr>
          <w:t>Usecase</w:t>
        </w:r>
        <w:proofErr w:type="spellEnd"/>
        <w:r w:rsidRPr="00C14EE9">
          <w:rPr>
            <w:sz w:val="20"/>
            <w:szCs w:val="20"/>
            <w:rPrChange w:id="3022" w:author="Dong Trieu" w:date="2023-04-04T09:46:00Z">
              <w:rPr/>
            </w:rPrChange>
          </w:rPr>
          <w:t xml:space="preserve"> </w:t>
        </w:r>
        <w:proofErr w:type="spellStart"/>
        <w:r w:rsidRPr="00C14EE9">
          <w:rPr>
            <w:sz w:val="20"/>
            <w:szCs w:val="20"/>
            <w:rPrChange w:id="3023" w:author="Dong Trieu" w:date="2023-04-04T09:46:00Z">
              <w:rPr/>
            </w:rPrChange>
          </w:rPr>
          <w:t>đặt</w:t>
        </w:r>
        <w:proofErr w:type="spellEnd"/>
        <w:r w:rsidRPr="00C14EE9">
          <w:rPr>
            <w:sz w:val="20"/>
            <w:szCs w:val="20"/>
            <w:rPrChange w:id="3024" w:author="Dong Trieu" w:date="2023-04-04T09:46:00Z">
              <w:rPr/>
            </w:rPrChange>
          </w:rPr>
          <w:t xml:space="preserve"> </w:t>
        </w:r>
        <w:proofErr w:type="spellStart"/>
        <w:r w:rsidRPr="00C14EE9">
          <w:rPr>
            <w:sz w:val="20"/>
            <w:szCs w:val="20"/>
            <w:rPrChange w:id="3025" w:author="Dong Trieu" w:date="2023-04-04T09:46:00Z">
              <w:rPr/>
            </w:rPrChange>
          </w:rPr>
          <w:t>hàng</w:t>
        </w:r>
        <w:proofErr w:type="spellEnd"/>
        <w:r w:rsidRPr="00C14EE9">
          <w:rPr>
            <w:sz w:val="20"/>
            <w:szCs w:val="20"/>
            <w:rPrChange w:id="3026" w:author="Dong Trieu" w:date="2023-04-04T09:46:00Z">
              <w:rPr/>
            </w:rPrChange>
          </w:rPr>
          <w:t xml:space="preserve"> </w:t>
        </w:r>
        <w:proofErr w:type="spellStart"/>
        <w:r w:rsidRPr="00C14EE9">
          <w:rPr>
            <w:sz w:val="20"/>
            <w:szCs w:val="20"/>
            <w:rPrChange w:id="3027" w:author="Dong Trieu" w:date="2023-04-04T09:46:00Z">
              <w:rPr/>
            </w:rPrChange>
          </w:rPr>
          <w:t>mua</w:t>
        </w:r>
        <w:proofErr w:type="spellEnd"/>
        <w:r w:rsidRPr="00C14EE9">
          <w:rPr>
            <w:sz w:val="20"/>
            <w:szCs w:val="20"/>
            <w:rPrChange w:id="3028" w:author="Dong Trieu" w:date="2023-04-04T09:46:00Z">
              <w:rPr/>
            </w:rPrChange>
          </w:rPr>
          <w:t xml:space="preserve"> </w:t>
        </w:r>
        <w:proofErr w:type="spellStart"/>
        <w:r w:rsidRPr="00C14EE9">
          <w:rPr>
            <w:sz w:val="20"/>
            <w:szCs w:val="20"/>
            <w:rPrChange w:id="3029" w:author="Dong Trieu" w:date="2023-04-04T09:46:00Z">
              <w:rPr/>
            </w:rPrChange>
          </w:rPr>
          <w:t>hàng</w:t>
        </w:r>
      </w:ins>
      <w:bookmarkEnd w:id="3010"/>
      <w:proofErr w:type="spellEnd"/>
    </w:p>
    <w:p w14:paraId="01720E72" w14:textId="3C79F68E" w:rsidR="00D17DA0" w:rsidRDefault="00D17DA0" w:rsidP="00D17DA0">
      <w:pPr>
        <w:pStyle w:val="NoSpacing"/>
        <w:ind w:left="1080"/>
        <w:jc w:val="left"/>
        <w:rPr>
          <w:ins w:id="3030" w:author="Trung Nguyễn" w:date="2023-04-03T22:14:00Z"/>
        </w:rPr>
      </w:pPr>
    </w:p>
    <w:p w14:paraId="2DF46DAF" w14:textId="3E6258CA" w:rsidR="00D17DA0" w:rsidRPr="00D17DA0" w:rsidDel="00D57D92" w:rsidRDefault="00D17DA0">
      <w:pPr>
        <w:pStyle w:val="NoSpacing"/>
        <w:jc w:val="center"/>
        <w:rPr>
          <w:ins w:id="3031" w:author="Trung Nguyễn" w:date="2023-04-03T22:13:00Z"/>
          <w:del w:id="3032" w:author="Dong Trieu" w:date="2023-04-03T23:36:00Z"/>
          <w:i/>
          <w:iCs/>
          <w:rPrChange w:id="3033" w:author="Trung Nguyễn" w:date="2023-04-03T22:14:00Z">
            <w:rPr>
              <w:ins w:id="3034" w:author="Trung Nguyễn" w:date="2023-04-03T22:13:00Z"/>
              <w:del w:id="3035" w:author="Dong Trieu" w:date="2023-04-03T23:36:00Z"/>
            </w:rPr>
          </w:rPrChange>
        </w:rPr>
        <w:pPrChange w:id="3036" w:author="Dong Trieu" w:date="2023-04-03T23:36:00Z">
          <w:pPr>
            <w:pStyle w:val="NoSpacing"/>
            <w:ind w:left="1080"/>
            <w:jc w:val="left"/>
          </w:pPr>
        </w:pPrChange>
      </w:pPr>
      <w:ins w:id="3037" w:author="Trung Nguyễn" w:date="2023-04-03T22:14:00Z">
        <w:del w:id="3038" w:author="Dong Trieu" w:date="2023-04-03T23:36:00Z">
          <w:r w:rsidRPr="00D17DA0" w:rsidDel="00D57D92">
            <w:rPr>
              <w:i/>
              <w:iCs/>
              <w:rPrChange w:id="3039" w:author="Trung Nguyễn" w:date="2023-04-03T22:14:00Z">
                <w:rPr/>
              </w:rPrChange>
            </w:rPr>
            <w:delText>Ảnh 3: Use case đặt hàng, mua hàng</w:delText>
          </w:r>
        </w:del>
      </w:ins>
    </w:p>
    <w:p w14:paraId="43E8A860" w14:textId="3E666468" w:rsidR="00D17DA0" w:rsidRDefault="00D17DA0">
      <w:pPr>
        <w:pStyle w:val="NoSpacing"/>
        <w:jc w:val="left"/>
        <w:rPr>
          <w:ins w:id="3040" w:author="Trung Nguyễn" w:date="2023-04-03T22:16:00Z"/>
        </w:rPr>
        <w:pPrChange w:id="3041" w:author="Dong Trieu" w:date="2023-04-03T23:36:00Z">
          <w:pPr>
            <w:pStyle w:val="NoSpacing"/>
            <w:ind w:left="1080"/>
            <w:jc w:val="left"/>
          </w:pPr>
        </w:pPrChange>
      </w:pPr>
    </w:p>
    <w:p w14:paraId="7926BF6C" w14:textId="37D2DA21" w:rsidR="009715C9" w:rsidRDefault="009715C9">
      <w:pPr>
        <w:pStyle w:val="NoSpacing"/>
        <w:numPr>
          <w:ilvl w:val="0"/>
          <w:numId w:val="36"/>
        </w:numPr>
        <w:spacing w:line="360" w:lineRule="auto"/>
        <w:jc w:val="left"/>
        <w:rPr>
          <w:ins w:id="3042" w:author="Trung Nguyễn" w:date="2023-04-03T22:17:00Z"/>
        </w:rPr>
        <w:pPrChange w:id="3043" w:author="Trung Nguyễn" w:date="2023-04-03T22:18:00Z">
          <w:pPr>
            <w:pStyle w:val="NoSpacing"/>
            <w:numPr>
              <w:numId w:val="36"/>
            </w:numPr>
            <w:ind w:left="1080" w:hanging="360"/>
            <w:jc w:val="left"/>
          </w:pPr>
        </w:pPrChange>
      </w:pPr>
      <w:ins w:id="3044" w:author="Trung Nguyễn" w:date="2023-04-03T22:16:00Z">
        <w:r>
          <w:t>Use case</w:t>
        </w:r>
      </w:ins>
      <w:ins w:id="3045" w:author="Trung Nguyễn" w:date="2023-04-03T22:17:00Z">
        <w:r>
          <w:t xml:space="preserve"> </w:t>
        </w:r>
        <w:proofErr w:type="spellStart"/>
        <w:r>
          <w:t>quản</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w:t>
        </w:r>
      </w:ins>
    </w:p>
    <w:p w14:paraId="64CD3620" w14:textId="77777777" w:rsidR="00D57D92" w:rsidRDefault="009715C9">
      <w:pPr>
        <w:pStyle w:val="NoSpacing"/>
        <w:keepNext/>
        <w:jc w:val="left"/>
        <w:rPr>
          <w:ins w:id="3046" w:author="Dong Trieu" w:date="2023-04-03T23:36:00Z"/>
        </w:rPr>
        <w:pPrChange w:id="3047" w:author="Dong Trieu" w:date="2023-04-03T23:36:00Z">
          <w:pPr>
            <w:pStyle w:val="NoSpacing"/>
            <w:jc w:val="left"/>
          </w:pPr>
        </w:pPrChange>
      </w:pPr>
      <w:ins w:id="3048" w:author="Trung Nguyễn" w:date="2023-04-03T22:17:00Z">
        <w:r>
          <w:rPr>
            <w:noProof/>
          </w:rPr>
          <w:drawing>
            <wp:inline distT="0" distB="0" distL="0" distR="0" wp14:anchorId="460FC1D5" wp14:editId="40752A51">
              <wp:extent cx="6015384" cy="2306088"/>
              <wp:effectExtent l="0" t="0" r="0" b="0"/>
              <wp:docPr id="162974039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40396" name="Hình ảnh 7"/>
                      <pic:cNvPicPr/>
                    </pic:nvPicPr>
                    <pic:blipFill>
                      <a:blip r:embed="rId14">
                        <a:extLst>
                          <a:ext uri="{28A0092B-C50C-407E-A947-70E740481C1C}">
                            <a14:useLocalDpi xmlns:a14="http://schemas.microsoft.com/office/drawing/2010/main" val="0"/>
                          </a:ext>
                        </a:extLst>
                      </a:blip>
                      <a:stretch>
                        <a:fillRect/>
                      </a:stretch>
                    </pic:blipFill>
                    <pic:spPr>
                      <a:xfrm>
                        <a:off x="0" y="0"/>
                        <a:ext cx="6015384" cy="2306088"/>
                      </a:xfrm>
                      <a:prstGeom prst="rect">
                        <a:avLst/>
                      </a:prstGeom>
                    </pic:spPr>
                  </pic:pic>
                </a:graphicData>
              </a:graphic>
            </wp:inline>
          </w:drawing>
        </w:r>
      </w:ins>
    </w:p>
    <w:p w14:paraId="2F06F55D" w14:textId="0B5C4DF9" w:rsidR="009715C9" w:rsidRPr="00EC0639" w:rsidRDefault="00D57D92" w:rsidP="00EC0639">
      <w:pPr>
        <w:pStyle w:val="Caption"/>
        <w:jc w:val="center"/>
        <w:rPr>
          <w:ins w:id="3049" w:author="Trung Nguyễn" w:date="2023-04-03T22:17:00Z"/>
          <w:sz w:val="20"/>
          <w:szCs w:val="20"/>
          <w:rPrChange w:id="3050" w:author="Dong Trieu" w:date="2023-04-04T09:46:00Z">
            <w:rPr>
              <w:ins w:id="3051" w:author="Trung Nguyễn" w:date="2023-04-03T22:17:00Z"/>
            </w:rPr>
          </w:rPrChange>
        </w:rPr>
        <w:pPrChange w:id="3052" w:author="Dong Trieu" w:date="2023-04-04T09:46:00Z">
          <w:pPr>
            <w:pStyle w:val="NoSpacing"/>
            <w:jc w:val="left"/>
          </w:pPr>
        </w:pPrChange>
      </w:pPr>
      <w:bookmarkStart w:id="3053" w:name="_Toc131458039"/>
      <w:proofErr w:type="spellStart"/>
      <w:ins w:id="3054" w:author="Dong Trieu" w:date="2023-04-03T23:36:00Z">
        <w:r w:rsidRPr="00EC0639">
          <w:rPr>
            <w:sz w:val="20"/>
            <w:szCs w:val="20"/>
            <w:rPrChange w:id="3055" w:author="Dong Trieu" w:date="2023-04-04T09:46:00Z">
              <w:rPr/>
            </w:rPrChange>
          </w:rPr>
          <w:t>Hình</w:t>
        </w:r>
        <w:proofErr w:type="spellEnd"/>
        <w:r w:rsidRPr="00EC0639">
          <w:rPr>
            <w:sz w:val="20"/>
            <w:szCs w:val="20"/>
            <w:rPrChange w:id="3056" w:author="Dong Trieu" w:date="2023-04-04T09:46:00Z">
              <w:rPr/>
            </w:rPrChange>
          </w:rPr>
          <w:t xml:space="preserve"> </w:t>
        </w:r>
        <w:r w:rsidRPr="00EC0639">
          <w:rPr>
            <w:sz w:val="20"/>
            <w:szCs w:val="20"/>
            <w:rPrChange w:id="3057" w:author="Dong Trieu" w:date="2023-04-04T09:46:00Z">
              <w:rPr/>
            </w:rPrChange>
          </w:rPr>
          <w:fldChar w:fldCharType="begin"/>
        </w:r>
        <w:r w:rsidRPr="00EC0639">
          <w:rPr>
            <w:sz w:val="20"/>
            <w:szCs w:val="20"/>
            <w:rPrChange w:id="3058" w:author="Dong Trieu" w:date="2023-04-04T09:46:00Z">
              <w:rPr/>
            </w:rPrChange>
          </w:rPr>
          <w:instrText xml:space="preserve"> SEQ Hình \* ARABIC </w:instrText>
        </w:r>
      </w:ins>
      <w:r w:rsidRPr="00EC0639">
        <w:rPr>
          <w:sz w:val="20"/>
          <w:szCs w:val="20"/>
          <w:rPrChange w:id="3059" w:author="Dong Trieu" w:date="2023-04-04T09:46:00Z">
            <w:rPr/>
          </w:rPrChange>
        </w:rPr>
        <w:fldChar w:fldCharType="separate"/>
      </w:r>
      <w:ins w:id="3060" w:author="Dong Trieu" w:date="2023-04-04T10:40:00Z">
        <w:r w:rsidR="00D63581">
          <w:rPr>
            <w:noProof/>
            <w:sz w:val="20"/>
            <w:szCs w:val="20"/>
          </w:rPr>
          <w:t>7</w:t>
        </w:r>
      </w:ins>
      <w:ins w:id="3061" w:author="Dong Trieu" w:date="2023-04-03T23:36:00Z">
        <w:r w:rsidRPr="00EC0639">
          <w:rPr>
            <w:sz w:val="20"/>
            <w:szCs w:val="20"/>
            <w:rPrChange w:id="3062" w:author="Dong Trieu" w:date="2023-04-04T09:46:00Z">
              <w:rPr/>
            </w:rPrChange>
          </w:rPr>
          <w:fldChar w:fldCharType="end"/>
        </w:r>
        <w:r w:rsidRPr="00EC0639">
          <w:rPr>
            <w:sz w:val="20"/>
            <w:szCs w:val="20"/>
            <w:rPrChange w:id="3063" w:author="Dong Trieu" w:date="2023-04-04T09:46:00Z">
              <w:rPr/>
            </w:rPrChange>
          </w:rPr>
          <w:t xml:space="preserve">. </w:t>
        </w:r>
        <w:proofErr w:type="spellStart"/>
        <w:r w:rsidRPr="00EC0639">
          <w:rPr>
            <w:sz w:val="20"/>
            <w:szCs w:val="20"/>
            <w:rPrChange w:id="3064" w:author="Dong Trieu" w:date="2023-04-04T09:46:00Z">
              <w:rPr/>
            </w:rPrChange>
          </w:rPr>
          <w:t>Usecase</w:t>
        </w:r>
        <w:proofErr w:type="spellEnd"/>
        <w:r w:rsidRPr="00EC0639">
          <w:rPr>
            <w:sz w:val="20"/>
            <w:szCs w:val="20"/>
            <w:rPrChange w:id="3065" w:author="Dong Trieu" w:date="2023-04-04T09:46:00Z">
              <w:rPr/>
            </w:rPrChange>
          </w:rPr>
          <w:t xml:space="preserve"> </w:t>
        </w:r>
        <w:proofErr w:type="spellStart"/>
        <w:r w:rsidRPr="00EC0639">
          <w:rPr>
            <w:sz w:val="20"/>
            <w:szCs w:val="20"/>
            <w:rPrChange w:id="3066" w:author="Dong Trieu" w:date="2023-04-04T09:46:00Z">
              <w:rPr/>
            </w:rPrChange>
          </w:rPr>
          <w:t>Quản</w:t>
        </w:r>
        <w:proofErr w:type="spellEnd"/>
        <w:r w:rsidRPr="00EC0639">
          <w:rPr>
            <w:sz w:val="20"/>
            <w:szCs w:val="20"/>
            <w:rPrChange w:id="3067" w:author="Dong Trieu" w:date="2023-04-04T09:46:00Z">
              <w:rPr/>
            </w:rPrChange>
          </w:rPr>
          <w:t xml:space="preserve"> </w:t>
        </w:r>
        <w:proofErr w:type="spellStart"/>
        <w:r w:rsidRPr="00EC0639">
          <w:rPr>
            <w:sz w:val="20"/>
            <w:szCs w:val="20"/>
            <w:rPrChange w:id="3068" w:author="Dong Trieu" w:date="2023-04-04T09:46:00Z">
              <w:rPr/>
            </w:rPrChange>
          </w:rPr>
          <w:t>lý</w:t>
        </w:r>
        <w:proofErr w:type="spellEnd"/>
        <w:r w:rsidRPr="00EC0639">
          <w:rPr>
            <w:sz w:val="20"/>
            <w:szCs w:val="20"/>
            <w:rPrChange w:id="3069" w:author="Dong Trieu" w:date="2023-04-04T09:46:00Z">
              <w:rPr/>
            </w:rPrChange>
          </w:rPr>
          <w:t xml:space="preserve"> </w:t>
        </w:r>
        <w:proofErr w:type="spellStart"/>
        <w:r w:rsidRPr="00EC0639">
          <w:rPr>
            <w:sz w:val="20"/>
            <w:szCs w:val="20"/>
            <w:rPrChange w:id="3070" w:author="Dong Trieu" w:date="2023-04-04T09:46:00Z">
              <w:rPr/>
            </w:rPrChange>
          </w:rPr>
          <w:t>hóa</w:t>
        </w:r>
        <w:proofErr w:type="spellEnd"/>
        <w:r w:rsidRPr="00EC0639">
          <w:rPr>
            <w:sz w:val="20"/>
            <w:szCs w:val="20"/>
            <w:rPrChange w:id="3071" w:author="Dong Trieu" w:date="2023-04-04T09:46:00Z">
              <w:rPr/>
            </w:rPrChange>
          </w:rPr>
          <w:t xml:space="preserve"> </w:t>
        </w:r>
        <w:proofErr w:type="spellStart"/>
        <w:r w:rsidRPr="00EC0639">
          <w:rPr>
            <w:sz w:val="20"/>
            <w:szCs w:val="20"/>
            <w:rPrChange w:id="3072" w:author="Dong Trieu" w:date="2023-04-04T09:46:00Z">
              <w:rPr/>
            </w:rPrChange>
          </w:rPr>
          <w:t>đơn</w:t>
        </w:r>
      </w:ins>
      <w:bookmarkEnd w:id="3053"/>
      <w:proofErr w:type="spellEnd"/>
    </w:p>
    <w:p w14:paraId="42EFEF05" w14:textId="63A7D9D4" w:rsidR="009715C9" w:rsidDel="00D57D92" w:rsidRDefault="009715C9" w:rsidP="009715C9">
      <w:pPr>
        <w:pStyle w:val="NoSpacing"/>
        <w:jc w:val="left"/>
        <w:rPr>
          <w:ins w:id="3073" w:author="Trung Nguyễn" w:date="2023-04-03T22:17:00Z"/>
          <w:del w:id="3074" w:author="Dong Trieu" w:date="2023-04-03T23:36:00Z"/>
        </w:rPr>
      </w:pPr>
    </w:p>
    <w:p w14:paraId="395C95A6" w14:textId="25FCFA63" w:rsidR="009715C9" w:rsidRPr="009715C9" w:rsidDel="00D57D92" w:rsidRDefault="009715C9">
      <w:pPr>
        <w:pStyle w:val="NoSpacing"/>
        <w:jc w:val="center"/>
        <w:rPr>
          <w:ins w:id="3075" w:author="Trung Nguyễn" w:date="2023-04-03T22:17:00Z"/>
          <w:del w:id="3076" w:author="Dong Trieu" w:date="2023-04-03T23:36:00Z"/>
          <w:i/>
          <w:iCs/>
          <w:rPrChange w:id="3077" w:author="Trung Nguyễn" w:date="2023-04-03T22:18:00Z">
            <w:rPr>
              <w:ins w:id="3078" w:author="Trung Nguyễn" w:date="2023-04-03T22:17:00Z"/>
              <w:del w:id="3079" w:author="Dong Trieu" w:date="2023-04-03T23:36:00Z"/>
            </w:rPr>
          </w:rPrChange>
        </w:rPr>
        <w:pPrChange w:id="3080" w:author="Trung Nguyễn" w:date="2023-04-03T22:18:00Z">
          <w:pPr>
            <w:pStyle w:val="NoSpacing"/>
            <w:jc w:val="left"/>
          </w:pPr>
        </w:pPrChange>
      </w:pPr>
      <w:ins w:id="3081" w:author="Trung Nguyễn" w:date="2023-04-03T22:17:00Z">
        <w:del w:id="3082" w:author="Dong Trieu" w:date="2023-04-03T23:36:00Z">
          <w:r w:rsidRPr="009715C9" w:rsidDel="00D57D92">
            <w:rPr>
              <w:i/>
              <w:iCs/>
              <w:rPrChange w:id="3083" w:author="Trung Nguyễn" w:date="2023-04-03T22:18:00Z">
                <w:rPr/>
              </w:rPrChange>
            </w:rPr>
            <w:delText>Ảnh 3: Use case quản lý hóa đơn</w:delText>
          </w:r>
        </w:del>
      </w:ins>
    </w:p>
    <w:p w14:paraId="4D09DB57" w14:textId="6DF7A964" w:rsidR="009715C9" w:rsidRDefault="009715C9" w:rsidP="009715C9">
      <w:pPr>
        <w:pStyle w:val="NoSpacing"/>
        <w:jc w:val="left"/>
        <w:rPr>
          <w:ins w:id="3084" w:author="Trung Nguyễn" w:date="2023-04-03T22:18:00Z"/>
        </w:rPr>
      </w:pPr>
    </w:p>
    <w:p w14:paraId="512A49ED" w14:textId="67CBEE7E" w:rsidR="00695B71" w:rsidRDefault="00695B71" w:rsidP="009715C9">
      <w:pPr>
        <w:pStyle w:val="NoSpacing"/>
        <w:jc w:val="left"/>
        <w:rPr>
          <w:ins w:id="3085" w:author="Trung Nguyễn" w:date="2023-04-03T22:18:00Z"/>
        </w:rPr>
      </w:pPr>
    </w:p>
    <w:p w14:paraId="15893C7B" w14:textId="29EC74C1" w:rsidR="00695B71" w:rsidRDefault="00695B71" w:rsidP="009715C9">
      <w:pPr>
        <w:pStyle w:val="NoSpacing"/>
        <w:jc w:val="left"/>
        <w:rPr>
          <w:ins w:id="3086" w:author="Trung Nguyễn" w:date="2023-04-03T22:18:00Z"/>
        </w:rPr>
      </w:pPr>
    </w:p>
    <w:p w14:paraId="08E43D67" w14:textId="77777777" w:rsidR="00EC0639" w:rsidRDefault="00EC0639">
      <w:pPr>
        <w:spacing w:after="160" w:line="259" w:lineRule="auto"/>
        <w:jc w:val="left"/>
        <w:rPr>
          <w:ins w:id="3087" w:author="Dong Trieu" w:date="2023-04-04T09:46:00Z"/>
        </w:rPr>
      </w:pPr>
      <w:ins w:id="3088" w:author="Dong Trieu" w:date="2023-04-04T09:46:00Z">
        <w:r>
          <w:br w:type="page"/>
        </w:r>
      </w:ins>
    </w:p>
    <w:p w14:paraId="333284BD" w14:textId="205A4086" w:rsidR="00695B71" w:rsidRDefault="00695B71">
      <w:pPr>
        <w:pStyle w:val="NoSpacing"/>
        <w:numPr>
          <w:ilvl w:val="0"/>
          <w:numId w:val="36"/>
        </w:numPr>
        <w:spacing w:line="360" w:lineRule="auto"/>
        <w:jc w:val="left"/>
        <w:rPr>
          <w:ins w:id="3089" w:author="Trung Nguyễn" w:date="2023-04-03T22:18:00Z"/>
        </w:rPr>
        <w:pPrChange w:id="3090" w:author="Trung Nguyễn" w:date="2023-04-03T22:21:00Z">
          <w:pPr>
            <w:pStyle w:val="NoSpacing"/>
            <w:numPr>
              <w:numId w:val="36"/>
            </w:numPr>
            <w:ind w:left="1080" w:hanging="360"/>
            <w:jc w:val="left"/>
          </w:pPr>
        </w:pPrChange>
      </w:pPr>
      <w:ins w:id="3091" w:author="Trung Nguyễn" w:date="2023-04-03T22:18:00Z">
        <w:r>
          <w:lastRenderedPageBreak/>
          <w:t xml:space="preserve">Use case </w:t>
        </w:r>
        <w:proofErr w:type="spellStart"/>
        <w:r>
          <w:t>quản</w:t>
        </w:r>
        <w:proofErr w:type="spellEnd"/>
        <w:r>
          <w:t xml:space="preserve"> </w:t>
        </w:r>
        <w:proofErr w:type="spellStart"/>
        <w:r>
          <w:t>lý</w:t>
        </w:r>
        <w:proofErr w:type="spellEnd"/>
        <w:r>
          <w:t xml:space="preserve"> </w:t>
        </w:r>
        <w:del w:id="3092" w:author="Dong Trieu" w:date="2023-04-04T09:46:00Z">
          <w:r w:rsidDel="00EC0639">
            <w:delText>nhập hàng</w:delText>
          </w:r>
        </w:del>
      </w:ins>
      <w:proofErr w:type="spellStart"/>
      <w:ins w:id="3093" w:author="Dong Trieu" w:date="2023-04-04T09:46:00Z">
        <w:r w:rsidR="00EC0639">
          <w:t>sản</w:t>
        </w:r>
        <w:proofErr w:type="spellEnd"/>
        <w:r w:rsidR="00EC0639">
          <w:t xml:space="preserve"> </w:t>
        </w:r>
        <w:proofErr w:type="spellStart"/>
        <w:r w:rsidR="00EC0639">
          <w:t>phẩm</w:t>
        </w:r>
      </w:ins>
      <w:proofErr w:type="spellEnd"/>
    </w:p>
    <w:p w14:paraId="7FF3EF50" w14:textId="5DB84295" w:rsidR="00695B71" w:rsidRDefault="00EC0639" w:rsidP="00695B71">
      <w:pPr>
        <w:pStyle w:val="NoSpacing"/>
        <w:jc w:val="left"/>
        <w:rPr>
          <w:ins w:id="3094" w:author="Trung Nguyễn" w:date="2023-04-03T22:18:00Z"/>
        </w:rPr>
      </w:pPr>
      <w:ins w:id="3095" w:author="Trung Nguyễn" w:date="2023-04-03T22:19:00Z">
        <w:r>
          <w:rPr>
            <w:noProof/>
          </w:rPr>
          <w:drawing>
            <wp:anchor distT="0" distB="0" distL="114300" distR="114300" simplePos="0" relativeHeight="251772928" behindDoc="0" locked="0" layoutInCell="1" allowOverlap="1" wp14:anchorId="0456C92D" wp14:editId="00DF3AEE">
              <wp:simplePos x="0" y="0"/>
              <wp:positionH relativeFrom="page">
                <wp:align>center</wp:align>
              </wp:positionH>
              <wp:positionV relativeFrom="paragraph">
                <wp:posOffset>212090</wp:posOffset>
              </wp:positionV>
              <wp:extent cx="3856355" cy="2747010"/>
              <wp:effectExtent l="0" t="0" r="0" b="0"/>
              <wp:wrapTopAndBottom/>
              <wp:docPr id="47498485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4859" name="Hình ảnh 8"/>
                      <pic:cNvPicPr/>
                    </pic:nvPicPr>
                    <pic:blipFill>
                      <a:blip r:embed="rId15">
                        <a:extLst>
                          <a:ext uri="{28A0092B-C50C-407E-A947-70E740481C1C}">
                            <a14:useLocalDpi xmlns:a14="http://schemas.microsoft.com/office/drawing/2010/main" val="0"/>
                          </a:ext>
                        </a:extLst>
                      </a:blip>
                      <a:stretch>
                        <a:fillRect/>
                      </a:stretch>
                    </pic:blipFill>
                    <pic:spPr>
                      <a:xfrm>
                        <a:off x="0" y="0"/>
                        <a:ext cx="3856355" cy="2747010"/>
                      </a:xfrm>
                      <a:prstGeom prst="rect">
                        <a:avLst/>
                      </a:prstGeom>
                    </pic:spPr>
                  </pic:pic>
                </a:graphicData>
              </a:graphic>
            </wp:anchor>
          </w:drawing>
        </w:r>
      </w:ins>
    </w:p>
    <w:p w14:paraId="50F7B0CA" w14:textId="29C3F5C5" w:rsidR="00D57D92" w:rsidRDefault="00D57D92">
      <w:pPr>
        <w:pStyle w:val="NoSpacing"/>
        <w:keepNext/>
        <w:jc w:val="left"/>
        <w:rPr>
          <w:ins w:id="3096" w:author="Dong Trieu" w:date="2023-04-03T23:37:00Z"/>
        </w:rPr>
        <w:pPrChange w:id="3097" w:author="Dong Trieu" w:date="2023-04-03T23:37:00Z">
          <w:pPr>
            <w:pStyle w:val="NoSpacing"/>
            <w:jc w:val="left"/>
          </w:pPr>
        </w:pPrChange>
      </w:pPr>
    </w:p>
    <w:p w14:paraId="2B6A67A3" w14:textId="732584BF" w:rsidR="00695B71" w:rsidRPr="00EC0639" w:rsidRDefault="00D57D92" w:rsidP="00EC0639">
      <w:pPr>
        <w:pStyle w:val="Caption"/>
        <w:jc w:val="center"/>
        <w:rPr>
          <w:ins w:id="3098" w:author="Trung Nguyễn" w:date="2023-04-03T22:18:00Z"/>
          <w:sz w:val="20"/>
          <w:szCs w:val="20"/>
          <w:rPrChange w:id="3099" w:author="Dong Trieu" w:date="2023-04-04T09:46:00Z">
            <w:rPr>
              <w:ins w:id="3100" w:author="Trung Nguyễn" w:date="2023-04-03T22:18:00Z"/>
            </w:rPr>
          </w:rPrChange>
        </w:rPr>
        <w:pPrChange w:id="3101" w:author="Dong Trieu" w:date="2023-04-04T09:46:00Z">
          <w:pPr>
            <w:pStyle w:val="NoSpacing"/>
            <w:jc w:val="left"/>
          </w:pPr>
        </w:pPrChange>
      </w:pPr>
      <w:bookmarkStart w:id="3102" w:name="_Toc131458040"/>
      <w:proofErr w:type="spellStart"/>
      <w:ins w:id="3103" w:author="Dong Trieu" w:date="2023-04-03T23:37:00Z">
        <w:r w:rsidRPr="00EC0639">
          <w:rPr>
            <w:sz w:val="20"/>
            <w:szCs w:val="20"/>
            <w:rPrChange w:id="3104" w:author="Dong Trieu" w:date="2023-04-04T09:46:00Z">
              <w:rPr/>
            </w:rPrChange>
          </w:rPr>
          <w:t>Hình</w:t>
        </w:r>
        <w:proofErr w:type="spellEnd"/>
        <w:r w:rsidRPr="00EC0639">
          <w:rPr>
            <w:sz w:val="20"/>
            <w:szCs w:val="20"/>
            <w:rPrChange w:id="3105" w:author="Dong Trieu" w:date="2023-04-04T09:46:00Z">
              <w:rPr/>
            </w:rPrChange>
          </w:rPr>
          <w:t xml:space="preserve"> </w:t>
        </w:r>
        <w:r w:rsidRPr="00EC0639">
          <w:rPr>
            <w:sz w:val="20"/>
            <w:szCs w:val="20"/>
            <w:rPrChange w:id="3106" w:author="Dong Trieu" w:date="2023-04-04T09:46:00Z">
              <w:rPr/>
            </w:rPrChange>
          </w:rPr>
          <w:fldChar w:fldCharType="begin"/>
        </w:r>
        <w:r w:rsidRPr="00EC0639">
          <w:rPr>
            <w:sz w:val="20"/>
            <w:szCs w:val="20"/>
            <w:rPrChange w:id="3107" w:author="Dong Trieu" w:date="2023-04-04T09:46:00Z">
              <w:rPr/>
            </w:rPrChange>
          </w:rPr>
          <w:instrText xml:space="preserve"> SEQ Hình \* ARABIC </w:instrText>
        </w:r>
      </w:ins>
      <w:r w:rsidRPr="00EC0639">
        <w:rPr>
          <w:sz w:val="20"/>
          <w:szCs w:val="20"/>
          <w:rPrChange w:id="3108" w:author="Dong Trieu" w:date="2023-04-04T09:46:00Z">
            <w:rPr/>
          </w:rPrChange>
        </w:rPr>
        <w:fldChar w:fldCharType="separate"/>
      </w:r>
      <w:ins w:id="3109" w:author="Dong Trieu" w:date="2023-04-04T10:40:00Z">
        <w:r w:rsidR="00D63581">
          <w:rPr>
            <w:noProof/>
            <w:sz w:val="20"/>
            <w:szCs w:val="20"/>
          </w:rPr>
          <w:t>8</w:t>
        </w:r>
      </w:ins>
      <w:ins w:id="3110" w:author="Dong Trieu" w:date="2023-04-03T23:37:00Z">
        <w:r w:rsidRPr="00EC0639">
          <w:rPr>
            <w:sz w:val="20"/>
            <w:szCs w:val="20"/>
            <w:rPrChange w:id="3111" w:author="Dong Trieu" w:date="2023-04-04T09:46:00Z">
              <w:rPr/>
            </w:rPrChange>
          </w:rPr>
          <w:fldChar w:fldCharType="end"/>
        </w:r>
        <w:r w:rsidRPr="00EC0639">
          <w:rPr>
            <w:sz w:val="20"/>
            <w:szCs w:val="20"/>
            <w:rPrChange w:id="3112" w:author="Dong Trieu" w:date="2023-04-04T09:46:00Z">
              <w:rPr/>
            </w:rPrChange>
          </w:rPr>
          <w:t xml:space="preserve">. </w:t>
        </w:r>
        <w:proofErr w:type="spellStart"/>
        <w:r w:rsidRPr="00EC0639">
          <w:rPr>
            <w:sz w:val="20"/>
            <w:szCs w:val="20"/>
            <w:rPrChange w:id="3113" w:author="Dong Trieu" w:date="2023-04-04T09:46:00Z">
              <w:rPr/>
            </w:rPrChange>
          </w:rPr>
          <w:t>Usecase</w:t>
        </w:r>
        <w:proofErr w:type="spellEnd"/>
        <w:r w:rsidRPr="00EC0639">
          <w:rPr>
            <w:sz w:val="20"/>
            <w:szCs w:val="20"/>
            <w:rPrChange w:id="3114" w:author="Dong Trieu" w:date="2023-04-04T09:46:00Z">
              <w:rPr/>
            </w:rPrChange>
          </w:rPr>
          <w:t xml:space="preserve"> </w:t>
        </w:r>
        <w:proofErr w:type="spellStart"/>
        <w:r w:rsidRPr="00EC0639">
          <w:rPr>
            <w:sz w:val="20"/>
            <w:szCs w:val="20"/>
            <w:rPrChange w:id="3115" w:author="Dong Trieu" w:date="2023-04-04T09:46:00Z">
              <w:rPr/>
            </w:rPrChange>
          </w:rPr>
          <w:t>Quản</w:t>
        </w:r>
        <w:proofErr w:type="spellEnd"/>
        <w:r w:rsidRPr="00EC0639">
          <w:rPr>
            <w:sz w:val="20"/>
            <w:szCs w:val="20"/>
            <w:rPrChange w:id="3116" w:author="Dong Trieu" w:date="2023-04-04T09:46:00Z">
              <w:rPr/>
            </w:rPrChange>
          </w:rPr>
          <w:t xml:space="preserve"> </w:t>
        </w:r>
        <w:proofErr w:type="spellStart"/>
        <w:r w:rsidRPr="00EC0639">
          <w:rPr>
            <w:sz w:val="20"/>
            <w:szCs w:val="20"/>
            <w:rPrChange w:id="3117" w:author="Dong Trieu" w:date="2023-04-04T09:46:00Z">
              <w:rPr/>
            </w:rPrChange>
          </w:rPr>
          <w:t>lý</w:t>
        </w:r>
        <w:proofErr w:type="spellEnd"/>
        <w:r w:rsidRPr="00EC0639">
          <w:rPr>
            <w:sz w:val="20"/>
            <w:szCs w:val="20"/>
            <w:rPrChange w:id="3118" w:author="Dong Trieu" w:date="2023-04-04T09:46:00Z">
              <w:rPr/>
            </w:rPrChange>
          </w:rPr>
          <w:t xml:space="preserve"> </w:t>
        </w:r>
        <w:proofErr w:type="spellStart"/>
        <w:r w:rsidRPr="00EC0639">
          <w:rPr>
            <w:sz w:val="20"/>
            <w:szCs w:val="20"/>
            <w:rPrChange w:id="3119" w:author="Dong Trieu" w:date="2023-04-04T09:46:00Z">
              <w:rPr/>
            </w:rPrChange>
          </w:rPr>
          <w:t>nhập</w:t>
        </w:r>
        <w:proofErr w:type="spellEnd"/>
        <w:r w:rsidRPr="00EC0639">
          <w:rPr>
            <w:sz w:val="20"/>
            <w:szCs w:val="20"/>
            <w:rPrChange w:id="3120" w:author="Dong Trieu" w:date="2023-04-04T09:46:00Z">
              <w:rPr/>
            </w:rPrChange>
          </w:rPr>
          <w:t xml:space="preserve"> </w:t>
        </w:r>
        <w:proofErr w:type="spellStart"/>
        <w:r w:rsidRPr="00EC0639">
          <w:rPr>
            <w:sz w:val="20"/>
            <w:szCs w:val="20"/>
            <w:rPrChange w:id="3121" w:author="Dong Trieu" w:date="2023-04-04T09:46:00Z">
              <w:rPr/>
            </w:rPrChange>
          </w:rPr>
          <w:t>hàng</w:t>
        </w:r>
      </w:ins>
      <w:bookmarkEnd w:id="3102"/>
      <w:proofErr w:type="spellEnd"/>
    </w:p>
    <w:p w14:paraId="64E5F8D6" w14:textId="4406D4DF" w:rsidR="00695B71" w:rsidDel="00D57D92" w:rsidRDefault="00695B71" w:rsidP="00695B71">
      <w:pPr>
        <w:pStyle w:val="NoSpacing"/>
        <w:jc w:val="left"/>
        <w:rPr>
          <w:ins w:id="3122" w:author="Trung Nguyễn" w:date="2023-04-03T22:18:00Z"/>
          <w:del w:id="3123" w:author="Dong Trieu" w:date="2023-04-03T23:37:00Z"/>
        </w:rPr>
      </w:pPr>
    </w:p>
    <w:p w14:paraId="552141BB" w14:textId="0677A081" w:rsidR="00695B71" w:rsidDel="00D57D92" w:rsidRDefault="00695B71">
      <w:pPr>
        <w:pStyle w:val="NoSpacing"/>
        <w:rPr>
          <w:ins w:id="3124" w:author="Trung Nguyễn" w:date="2023-04-03T22:19:00Z"/>
          <w:del w:id="3125" w:author="Dong Trieu" w:date="2023-04-03T23:37:00Z"/>
          <w:i/>
          <w:iCs/>
        </w:rPr>
        <w:pPrChange w:id="3126" w:author="Dong Trieu" w:date="2023-04-03T23:37:00Z">
          <w:pPr>
            <w:pStyle w:val="NoSpacing"/>
            <w:jc w:val="center"/>
          </w:pPr>
        </w:pPrChange>
      </w:pPr>
      <w:ins w:id="3127" w:author="Trung Nguyễn" w:date="2023-04-03T22:19:00Z">
        <w:del w:id="3128" w:author="Dong Trieu" w:date="2023-04-03T23:37:00Z">
          <w:r w:rsidRPr="00695B71" w:rsidDel="00D57D92">
            <w:rPr>
              <w:i/>
              <w:iCs/>
              <w:rPrChange w:id="3129" w:author="Trung Nguyễn" w:date="2023-04-03T22:19:00Z">
                <w:rPr/>
              </w:rPrChange>
            </w:rPr>
            <w:delText>Ảnh 3: Use case quản lý nhập hàng</w:delText>
          </w:r>
        </w:del>
      </w:ins>
    </w:p>
    <w:p w14:paraId="0A0A90C7" w14:textId="6D5E927A" w:rsidR="00695B71" w:rsidRDefault="00695B71">
      <w:pPr>
        <w:pStyle w:val="NoSpacing"/>
        <w:rPr>
          <w:ins w:id="3130" w:author="Trung Nguyễn" w:date="2023-04-03T22:19:00Z"/>
          <w:i/>
          <w:iCs/>
        </w:rPr>
        <w:pPrChange w:id="3131" w:author="Dong Trieu" w:date="2023-04-03T23:37:00Z">
          <w:pPr>
            <w:pStyle w:val="NoSpacing"/>
            <w:jc w:val="center"/>
          </w:pPr>
        </w:pPrChange>
      </w:pPr>
    </w:p>
    <w:p w14:paraId="60263CF1" w14:textId="45F69EA7" w:rsidR="00695B71" w:rsidDel="002A791C" w:rsidRDefault="004A6238">
      <w:pPr>
        <w:pStyle w:val="NoSpacing"/>
        <w:numPr>
          <w:ilvl w:val="0"/>
          <w:numId w:val="36"/>
        </w:numPr>
        <w:spacing w:line="360" w:lineRule="auto"/>
        <w:jc w:val="left"/>
        <w:rPr>
          <w:ins w:id="3132" w:author="Trung Nguyễn" w:date="2023-04-03T22:19:00Z"/>
          <w:del w:id="3133" w:author="Dong Trieu" w:date="2023-04-04T09:47:00Z"/>
        </w:rPr>
        <w:pPrChange w:id="3134" w:author="Trung Nguyễn" w:date="2023-04-03T22:20:00Z">
          <w:pPr>
            <w:pStyle w:val="NoSpacing"/>
            <w:numPr>
              <w:numId w:val="36"/>
            </w:numPr>
            <w:ind w:left="1080" w:hanging="360"/>
            <w:jc w:val="left"/>
          </w:pPr>
        </w:pPrChange>
      </w:pPr>
      <w:ins w:id="3135" w:author="Trung Nguyễn" w:date="2023-04-03T22:19:00Z">
        <w:del w:id="3136" w:author="Dong Trieu" w:date="2023-04-04T09:47:00Z">
          <w:r w:rsidDel="002A791C">
            <w:delText>Use case quản lý sản phẩm</w:delText>
          </w:r>
        </w:del>
      </w:ins>
    </w:p>
    <w:p w14:paraId="12470793" w14:textId="2A6B3F07" w:rsidR="004A6238" w:rsidDel="002A791C" w:rsidRDefault="004A6238" w:rsidP="002A791C">
      <w:pPr>
        <w:pStyle w:val="Caption"/>
        <w:keepNext/>
        <w:jc w:val="left"/>
        <w:rPr>
          <w:ins w:id="3137" w:author="Trung Nguyễn" w:date="2023-04-03T22:19:00Z"/>
          <w:del w:id="3138" w:author="Dong Trieu" w:date="2023-04-04T09:47:00Z"/>
        </w:rPr>
        <w:pPrChange w:id="3139" w:author="Dong Trieu" w:date="2023-04-04T09:47:00Z">
          <w:pPr>
            <w:pStyle w:val="NoSpacing"/>
            <w:jc w:val="left"/>
          </w:pPr>
        </w:pPrChange>
      </w:pPr>
      <w:ins w:id="3140" w:author="Trung Nguyễn" w:date="2023-04-03T22:20:00Z">
        <w:del w:id="3141" w:author="Dong Trieu" w:date="2023-04-04T09:47:00Z">
          <w:r w:rsidDel="002A791C">
            <w:rPr>
              <w:noProof/>
            </w:rPr>
            <w:drawing>
              <wp:inline distT="0" distB="0" distL="0" distR="0" wp14:anchorId="2E77D8C0" wp14:editId="7D1C9BDB">
                <wp:extent cx="6038241" cy="3329354"/>
                <wp:effectExtent l="0" t="0" r="635" b="4445"/>
                <wp:docPr id="19361283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2833" name="Hình ảnh 193612833"/>
                        <pic:cNvPicPr/>
                      </pic:nvPicPr>
                      <pic:blipFill>
                        <a:blip r:embed="rId16">
                          <a:extLst>
                            <a:ext uri="{28A0092B-C50C-407E-A947-70E740481C1C}">
                              <a14:useLocalDpi xmlns:a14="http://schemas.microsoft.com/office/drawing/2010/main" val="0"/>
                            </a:ext>
                          </a:extLst>
                        </a:blip>
                        <a:stretch>
                          <a:fillRect/>
                        </a:stretch>
                      </pic:blipFill>
                      <pic:spPr>
                        <a:xfrm>
                          <a:off x="0" y="0"/>
                          <a:ext cx="6041326" cy="3331055"/>
                        </a:xfrm>
                        <a:prstGeom prst="rect">
                          <a:avLst/>
                        </a:prstGeom>
                      </pic:spPr>
                    </pic:pic>
                  </a:graphicData>
                </a:graphic>
              </wp:inline>
            </w:drawing>
          </w:r>
        </w:del>
      </w:ins>
    </w:p>
    <w:p w14:paraId="336F1E84" w14:textId="3063D523" w:rsidR="004A6238" w:rsidDel="00D57D92" w:rsidRDefault="004A6238" w:rsidP="004A6238">
      <w:pPr>
        <w:pStyle w:val="NoSpacing"/>
        <w:jc w:val="left"/>
        <w:rPr>
          <w:del w:id="3142" w:author="Dong Trieu" w:date="2023-04-03T23:37:00Z"/>
          <w:i/>
          <w:iCs/>
        </w:rPr>
      </w:pPr>
    </w:p>
    <w:p w14:paraId="00F47B48" w14:textId="77777777" w:rsidR="00D57D92" w:rsidRDefault="00D57D92" w:rsidP="004A6238">
      <w:pPr>
        <w:pStyle w:val="NoSpacing"/>
        <w:jc w:val="left"/>
        <w:rPr>
          <w:ins w:id="3143" w:author="Dong Trieu" w:date="2023-04-03T23:37:00Z"/>
        </w:rPr>
      </w:pPr>
    </w:p>
    <w:p w14:paraId="553BABC5" w14:textId="269B56F6" w:rsidR="004A6238" w:rsidRPr="004A6238" w:rsidDel="00D57D92" w:rsidRDefault="004A6238">
      <w:pPr>
        <w:pStyle w:val="NoSpacing"/>
        <w:jc w:val="center"/>
        <w:rPr>
          <w:ins w:id="3144" w:author="Trung Nguyễn" w:date="2023-04-03T22:19:00Z"/>
          <w:del w:id="3145" w:author="Dong Trieu" w:date="2023-04-03T23:37:00Z"/>
          <w:i/>
          <w:iCs/>
          <w:rPrChange w:id="3146" w:author="Trung Nguyễn" w:date="2023-04-03T22:20:00Z">
            <w:rPr>
              <w:ins w:id="3147" w:author="Trung Nguyễn" w:date="2023-04-03T22:19:00Z"/>
              <w:del w:id="3148" w:author="Dong Trieu" w:date="2023-04-03T23:37:00Z"/>
            </w:rPr>
          </w:rPrChange>
        </w:rPr>
        <w:pPrChange w:id="3149" w:author="Trung Nguyễn" w:date="2023-04-03T22:20:00Z">
          <w:pPr>
            <w:pStyle w:val="NoSpacing"/>
            <w:jc w:val="left"/>
          </w:pPr>
        </w:pPrChange>
      </w:pPr>
      <w:ins w:id="3150" w:author="Trung Nguyễn" w:date="2023-04-03T22:20:00Z">
        <w:del w:id="3151" w:author="Dong Trieu" w:date="2023-04-03T23:37:00Z">
          <w:r w:rsidRPr="004A6238" w:rsidDel="00D57D92">
            <w:rPr>
              <w:i/>
              <w:iCs/>
              <w:rPrChange w:id="3152" w:author="Trung Nguyễn" w:date="2023-04-03T22:20:00Z">
                <w:rPr/>
              </w:rPrChange>
            </w:rPr>
            <w:delText>Ảnh 3: Use case quản lý sản phẩm</w:delText>
          </w:r>
        </w:del>
      </w:ins>
    </w:p>
    <w:p w14:paraId="721EBD6E" w14:textId="3E2A2B49" w:rsidR="004A6238" w:rsidDel="00D57D92" w:rsidRDefault="004A6238" w:rsidP="004A6238">
      <w:pPr>
        <w:pStyle w:val="NoSpacing"/>
        <w:jc w:val="left"/>
        <w:rPr>
          <w:ins w:id="3153" w:author="Trung Nguyễn" w:date="2023-04-03T22:21:00Z"/>
          <w:del w:id="3154" w:author="Dong Trieu" w:date="2023-04-03T23:37:00Z"/>
        </w:rPr>
      </w:pPr>
    </w:p>
    <w:p w14:paraId="41B25530" w14:textId="72CB56DA" w:rsidR="009C7626" w:rsidDel="00D57D92" w:rsidRDefault="009C7626" w:rsidP="004A6238">
      <w:pPr>
        <w:pStyle w:val="NoSpacing"/>
        <w:jc w:val="left"/>
        <w:rPr>
          <w:ins w:id="3155" w:author="Trung Nguyễn" w:date="2023-04-03T22:21:00Z"/>
          <w:del w:id="3156" w:author="Dong Trieu" w:date="2023-04-03T23:37:00Z"/>
        </w:rPr>
      </w:pPr>
    </w:p>
    <w:p w14:paraId="3D3AAEFF" w14:textId="7DCFCB7F" w:rsidR="009C7626" w:rsidDel="00D57D92" w:rsidRDefault="009C7626" w:rsidP="004A6238">
      <w:pPr>
        <w:pStyle w:val="NoSpacing"/>
        <w:jc w:val="left"/>
        <w:rPr>
          <w:ins w:id="3157" w:author="Trung Nguyễn" w:date="2023-04-03T22:21:00Z"/>
          <w:del w:id="3158" w:author="Dong Trieu" w:date="2023-04-03T23:37:00Z"/>
        </w:rPr>
      </w:pPr>
    </w:p>
    <w:p w14:paraId="4755F9F1" w14:textId="27BED354" w:rsidR="009C7626" w:rsidDel="00D57D92" w:rsidRDefault="009C7626" w:rsidP="004A6238">
      <w:pPr>
        <w:pStyle w:val="NoSpacing"/>
        <w:jc w:val="left"/>
        <w:rPr>
          <w:ins w:id="3159" w:author="Trung Nguyễn" w:date="2023-04-03T22:21:00Z"/>
          <w:del w:id="3160" w:author="Dong Trieu" w:date="2023-04-03T23:37:00Z"/>
        </w:rPr>
      </w:pPr>
    </w:p>
    <w:p w14:paraId="726D5C49" w14:textId="5EBE11A9" w:rsidR="009C7626" w:rsidDel="00D57D92" w:rsidRDefault="009C7626" w:rsidP="004A6238">
      <w:pPr>
        <w:pStyle w:val="NoSpacing"/>
        <w:jc w:val="left"/>
        <w:rPr>
          <w:ins w:id="3161" w:author="Trung Nguyễn" w:date="2023-04-03T22:21:00Z"/>
          <w:del w:id="3162" w:author="Dong Trieu" w:date="2023-04-03T23:37:00Z"/>
        </w:rPr>
      </w:pPr>
    </w:p>
    <w:p w14:paraId="5313B70D" w14:textId="06322924" w:rsidR="009C7626" w:rsidDel="00D57D92" w:rsidRDefault="009C7626" w:rsidP="004A6238">
      <w:pPr>
        <w:pStyle w:val="NoSpacing"/>
        <w:jc w:val="left"/>
        <w:rPr>
          <w:ins w:id="3163" w:author="Trung Nguyễn" w:date="2023-04-03T22:21:00Z"/>
          <w:del w:id="3164" w:author="Dong Trieu" w:date="2023-04-03T23:37:00Z"/>
        </w:rPr>
      </w:pPr>
    </w:p>
    <w:p w14:paraId="0750A2A3" w14:textId="3B7BF8F8" w:rsidR="00D57D92" w:rsidRDefault="00D57D92">
      <w:pPr>
        <w:spacing w:after="160" w:line="259" w:lineRule="auto"/>
        <w:jc w:val="left"/>
        <w:rPr>
          <w:ins w:id="3165" w:author="Dong Trieu" w:date="2023-04-03T23:37:00Z"/>
        </w:rPr>
      </w:pPr>
    </w:p>
    <w:p w14:paraId="28FC8B5D" w14:textId="6F5DBC3B" w:rsidR="00D57D92" w:rsidRDefault="00D57D92">
      <w:pPr>
        <w:spacing w:after="160" w:line="259" w:lineRule="auto"/>
        <w:jc w:val="left"/>
        <w:rPr>
          <w:ins w:id="3166" w:author="Dong Trieu" w:date="2023-04-03T23:37:00Z"/>
        </w:rPr>
      </w:pPr>
    </w:p>
    <w:p w14:paraId="063F743E" w14:textId="0D421DFF" w:rsidR="00695B71" w:rsidRDefault="002A791C" w:rsidP="009C7626">
      <w:pPr>
        <w:pStyle w:val="NoSpacing"/>
        <w:numPr>
          <w:ilvl w:val="0"/>
          <w:numId w:val="36"/>
        </w:numPr>
        <w:jc w:val="left"/>
        <w:rPr>
          <w:ins w:id="3167" w:author="Trung Nguyễn" w:date="2023-04-03T22:20:00Z"/>
        </w:rPr>
      </w:pPr>
      <w:ins w:id="3168" w:author="Trung Nguyễn" w:date="2023-04-03T22:21:00Z">
        <w:r>
          <w:rPr>
            <w:noProof/>
          </w:rPr>
          <w:drawing>
            <wp:anchor distT="0" distB="0" distL="114300" distR="114300" simplePos="0" relativeHeight="251773952" behindDoc="0" locked="0" layoutInCell="1" allowOverlap="1" wp14:anchorId="2F2F1468" wp14:editId="3C85828C">
              <wp:simplePos x="0" y="0"/>
              <wp:positionH relativeFrom="page">
                <wp:align>center</wp:align>
              </wp:positionH>
              <wp:positionV relativeFrom="paragraph">
                <wp:posOffset>361315</wp:posOffset>
              </wp:positionV>
              <wp:extent cx="3849228" cy="3020695"/>
              <wp:effectExtent l="0" t="0" r="0" b="0"/>
              <wp:wrapTopAndBottom/>
              <wp:docPr id="16108816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1660" name="Hình ảnh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49228" cy="3020695"/>
                      </a:xfrm>
                      <a:prstGeom prst="rect">
                        <a:avLst/>
                      </a:prstGeom>
                    </pic:spPr>
                  </pic:pic>
                </a:graphicData>
              </a:graphic>
            </wp:anchor>
          </w:drawing>
        </w:r>
      </w:ins>
      <w:ins w:id="3169" w:author="Trung Nguyễn" w:date="2023-04-03T22:20:00Z">
        <w:r w:rsidR="009C7626">
          <w:t xml:space="preserve">Use case </w:t>
        </w:r>
        <w:proofErr w:type="spellStart"/>
        <w:r w:rsidR="009C7626">
          <w:t>quản</w:t>
        </w:r>
        <w:proofErr w:type="spellEnd"/>
        <w:r w:rsidR="009C7626">
          <w:t xml:space="preserve"> </w:t>
        </w:r>
        <w:proofErr w:type="spellStart"/>
        <w:r w:rsidR="009C7626">
          <w:t>lý</w:t>
        </w:r>
        <w:proofErr w:type="spellEnd"/>
        <w:r w:rsidR="009C7626">
          <w:t xml:space="preserve"> </w:t>
        </w:r>
        <w:proofErr w:type="spellStart"/>
        <w:r w:rsidR="009C7626">
          <w:t>thông</w:t>
        </w:r>
        <w:proofErr w:type="spellEnd"/>
        <w:r w:rsidR="009C7626">
          <w:t xml:space="preserve"> tin </w:t>
        </w:r>
        <w:proofErr w:type="spellStart"/>
        <w:r w:rsidR="009C7626">
          <w:t>khách</w:t>
        </w:r>
        <w:proofErr w:type="spellEnd"/>
        <w:r w:rsidR="009C7626">
          <w:t xml:space="preserve"> </w:t>
        </w:r>
        <w:proofErr w:type="spellStart"/>
        <w:r w:rsidR="009C7626">
          <w:t>hàng</w:t>
        </w:r>
        <w:proofErr w:type="spellEnd"/>
      </w:ins>
    </w:p>
    <w:p w14:paraId="646941B4" w14:textId="5C8BD5A5" w:rsidR="009C7626" w:rsidRDefault="009C7626" w:rsidP="009C7626">
      <w:pPr>
        <w:pStyle w:val="NoSpacing"/>
        <w:jc w:val="left"/>
        <w:rPr>
          <w:ins w:id="3170" w:author="Trung Nguyễn" w:date="2023-04-03T22:20:00Z"/>
        </w:rPr>
      </w:pPr>
    </w:p>
    <w:p w14:paraId="71B60FFA" w14:textId="75886972" w:rsidR="00D57D92" w:rsidRDefault="00D57D92">
      <w:pPr>
        <w:pStyle w:val="NoSpacing"/>
        <w:keepNext/>
        <w:jc w:val="left"/>
        <w:rPr>
          <w:ins w:id="3171" w:author="Dong Trieu" w:date="2023-04-03T23:37:00Z"/>
        </w:rPr>
        <w:pPrChange w:id="3172" w:author="Dong Trieu" w:date="2023-04-03T23:37:00Z">
          <w:pPr>
            <w:pStyle w:val="NoSpacing"/>
            <w:jc w:val="left"/>
          </w:pPr>
        </w:pPrChange>
      </w:pPr>
    </w:p>
    <w:p w14:paraId="377317DB" w14:textId="4EAB4CFA" w:rsidR="009C7626" w:rsidRPr="00A7087F" w:rsidRDefault="00D57D92" w:rsidP="00CA6742">
      <w:pPr>
        <w:pStyle w:val="Caption"/>
        <w:jc w:val="center"/>
        <w:rPr>
          <w:ins w:id="3173" w:author="Trung Nguyễn" w:date="2023-04-03T22:20:00Z"/>
          <w:sz w:val="20"/>
          <w:szCs w:val="20"/>
        </w:rPr>
      </w:pPr>
      <w:bookmarkStart w:id="3174" w:name="_Toc131458042"/>
      <w:proofErr w:type="spellStart"/>
      <w:ins w:id="3175" w:author="Dong Trieu" w:date="2023-04-03T23:37:00Z">
        <w:r w:rsidRPr="00A7087F">
          <w:rPr>
            <w:sz w:val="20"/>
            <w:szCs w:val="20"/>
          </w:rPr>
          <w:t>Hình</w:t>
        </w:r>
      </w:ins>
      <w:proofErr w:type="spellEnd"/>
      <w:r w:rsidR="00A7087F">
        <w:rPr>
          <w:sz w:val="20"/>
          <w:szCs w:val="20"/>
        </w:rPr>
        <w:t xml:space="preserve"> 9</w:t>
      </w:r>
      <w:ins w:id="3176" w:author="Dong Trieu" w:date="2023-04-03T23:37:00Z">
        <w:r w:rsidRPr="00A7087F">
          <w:rPr>
            <w:sz w:val="20"/>
            <w:szCs w:val="20"/>
          </w:rPr>
          <w:t xml:space="preserve">. </w:t>
        </w:r>
        <w:proofErr w:type="spellStart"/>
        <w:r w:rsidRPr="00A7087F">
          <w:rPr>
            <w:sz w:val="20"/>
            <w:szCs w:val="20"/>
          </w:rPr>
          <w:t>Usecase</w:t>
        </w:r>
        <w:proofErr w:type="spellEnd"/>
        <w:r w:rsidRPr="00A7087F">
          <w:rPr>
            <w:sz w:val="20"/>
            <w:szCs w:val="20"/>
          </w:rPr>
          <w:t xml:space="preserve"> </w:t>
        </w:r>
        <w:proofErr w:type="spellStart"/>
        <w:r w:rsidRPr="00A7087F">
          <w:rPr>
            <w:sz w:val="20"/>
            <w:szCs w:val="20"/>
          </w:rPr>
          <w:t>Quản</w:t>
        </w:r>
        <w:proofErr w:type="spellEnd"/>
        <w:r w:rsidRPr="00A7087F">
          <w:rPr>
            <w:sz w:val="20"/>
            <w:szCs w:val="20"/>
          </w:rPr>
          <w:t xml:space="preserve"> </w:t>
        </w:r>
        <w:proofErr w:type="spellStart"/>
        <w:r w:rsidRPr="00A7087F">
          <w:rPr>
            <w:sz w:val="20"/>
            <w:szCs w:val="20"/>
          </w:rPr>
          <w:t>lý</w:t>
        </w:r>
        <w:proofErr w:type="spellEnd"/>
        <w:r w:rsidRPr="00A7087F">
          <w:rPr>
            <w:sz w:val="20"/>
            <w:szCs w:val="20"/>
          </w:rPr>
          <w:t xml:space="preserve"> </w:t>
        </w:r>
        <w:proofErr w:type="spellStart"/>
        <w:r w:rsidRPr="00A7087F">
          <w:rPr>
            <w:sz w:val="20"/>
            <w:szCs w:val="20"/>
          </w:rPr>
          <w:t>thông</w:t>
        </w:r>
        <w:proofErr w:type="spellEnd"/>
        <w:r w:rsidRPr="00A7087F">
          <w:rPr>
            <w:sz w:val="20"/>
            <w:szCs w:val="20"/>
          </w:rPr>
          <w:t xml:space="preserve"> tin </w:t>
        </w:r>
        <w:proofErr w:type="spellStart"/>
        <w:r w:rsidRPr="00A7087F">
          <w:rPr>
            <w:sz w:val="20"/>
            <w:szCs w:val="20"/>
          </w:rPr>
          <w:t>Khách</w:t>
        </w:r>
        <w:proofErr w:type="spellEnd"/>
        <w:r w:rsidRPr="00A7087F">
          <w:rPr>
            <w:sz w:val="20"/>
            <w:szCs w:val="20"/>
          </w:rPr>
          <w:t xml:space="preserve"> </w:t>
        </w:r>
        <w:proofErr w:type="spellStart"/>
        <w:r w:rsidRPr="00A7087F">
          <w:rPr>
            <w:sz w:val="20"/>
            <w:szCs w:val="20"/>
          </w:rPr>
          <w:t>Hàng</w:t>
        </w:r>
      </w:ins>
      <w:bookmarkEnd w:id="3174"/>
      <w:proofErr w:type="spellEnd"/>
    </w:p>
    <w:p w14:paraId="09309065" w14:textId="79C03113" w:rsidR="009C7626" w:rsidRDefault="009C7626" w:rsidP="009C7626">
      <w:pPr>
        <w:pStyle w:val="NoSpacing"/>
        <w:jc w:val="left"/>
        <w:rPr>
          <w:ins w:id="3177" w:author="Trung Nguyễn" w:date="2023-04-03T22:20:00Z"/>
        </w:rPr>
      </w:pPr>
    </w:p>
    <w:p w14:paraId="5D279A44" w14:textId="2ACD60D9" w:rsidR="009C7626" w:rsidRPr="009C7626" w:rsidDel="002A791C" w:rsidRDefault="009C7626">
      <w:pPr>
        <w:pStyle w:val="NoSpacing"/>
        <w:jc w:val="center"/>
        <w:rPr>
          <w:ins w:id="3178" w:author="Trung Nguyễn" w:date="2023-04-03T22:21:00Z"/>
          <w:del w:id="3179" w:author="Dong Trieu" w:date="2023-04-04T09:47:00Z"/>
          <w:i/>
          <w:iCs/>
          <w:rPrChange w:id="3180" w:author="Trung Nguyễn" w:date="2023-04-03T22:21:00Z">
            <w:rPr>
              <w:ins w:id="3181" w:author="Trung Nguyễn" w:date="2023-04-03T22:21:00Z"/>
              <w:del w:id="3182" w:author="Dong Trieu" w:date="2023-04-04T09:47:00Z"/>
            </w:rPr>
          </w:rPrChange>
        </w:rPr>
        <w:pPrChange w:id="3183" w:author="Trung Nguyễn" w:date="2023-04-03T22:21:00Z">
          <w:pPr>
            <w:pStyle w:val="NoSpacing"/>
            <w:jc w:val="left"/>
          </w:pPr>
        </w:pPrChange>
      </w:pPr>
      <w:ins w:id="3184" w:author="Trung Nguyễn" w:date="2023-04-03T22:21:00Z">
        <w:del w:id="3185" w:author="Dong Trieu" w:date="2023-04-04T09:47:00Z">
          <w:r w:rsidRPr="009C7626" w:rsidDel="002A791C">
            <w:rPr>
              <w:i/>
              <w:iCs/>
              <w:rPrChange w:id="3186" w:author="Trung Nguyễn" w:date="2023-04-03T22:21:00Z">
                <w:rPr/>
              </w:rPrChange>
            </w:rPr>
            <w:lastRenderedPageBreak/>
            <w:delText>Ảnh 3: Use case quản lý thông tin khách hàng</w:delText>
          </w:r>
        </w:del>
      </w:ins>
    </w:p>
    <w:p w14:paraId="5A73B16C" w14:textId="77777777" w:rsidR="009C7626" w:rsidRPr="004A6238" w:rsidRDefault="009C7626">
      <w:pPr>
        <w:pStyle w:val="NoSpacing"/>
        <w:jc w:val="left"/>
        <w:rPr>
          <w:ins w:id="3187" w:author="Trung Nguyễn" w:date="2023-04-03T22:13:00Z"/>
        </w:rPr>
        <w:pPrChange w:id="3188" w:author="Trung Nguyễn" w:date="2023-04-03T22:20:00Z">
          <w:pPr>
            <w:pStyle w:val="NoSpacing"/>
            <w:ind w:left="1080"/>
            <w:jc w:val="left"/>
          </w:pPr>
        </w:pPrChange>
      </w:pPr>
    </w:p>
    <w:p w14:paraId="30BB176B" w14:textId="77777777" w:rsidR="00D17DA0" w:rsidRPr="00EC1CFF" w:rsidRDefault="00D17DA0">
      <w:pPr>
        <w:pStyle w:val="NoSpacing"/>
        <w:ind w:left="1080"/>
        <w:jc w:val="left"/>
        <w:pPrChange w:id="3189" w:author="Trung Nguyễn" w:date="2023-04-03T22:13:00Z">
          <w:pPr>
            <w:pStyle w:val="Muc1"/>
          </w:pPr>
        </w:pPrChange>
      </w:pPr>
    </w:p>
    <w:p w14:paraId="5E3DDCDE" w14:textId="68EE1690" w:rsidR="00A13FF6" w:rsidRDefault="00A13FF6">
      <w:pPr>
        <w:spacing w:after="160" w:line="259" w:lineRule="auto"/>
        <w:jc w:val="left"/>
        <w:rPr>
          <w:ins w:id="3190" w:author="Dong Trieu" w:date="2023-04-03T23:07:00Z"/>
          <w:b/>
          <w:sz w:val="28"/>
        </w:rPr>
      </w:pPr>
    </w:p>
    <w:p w14:paraId="20870775" w14:textId="5FEB3ADB" w:rsidR="00F67288" w:rsidDel="00A13FF6" w:rsidRDefault="00F67288" w:rsidP="004D4157">
      <w:pPr>
        <w:pStyle w:val="Muc1"/>
        <w:rPr>
          <w:del w:id="3191" w:author="Dong Trieu" w:date="2023-04-03T23:06:00Z"/>
        </w:rPr>
      </w:pPr>
      <w:del w:id="3192" w:author="Dong Trieu" w:date="2023-04-03T23:06:00Z">
        <w:r w:rsidDel="00A13FF6">
          <w:delText>Đặc tả Use Case</w:delText>
        </w:r>
        <w:bookmarkStart w:id="3193" w:name="_Toc131456208"/>
        <w:bookmarkEnd w:id="3193"/>
      </w:del>
    </w:p>
    <w:p w14:paraId="7735E745" w14:textId="0823F835" w:rsidR="00F67288" w:rsidRDefault="00F67288" w:rsidP="004D4157">
      <w:pPr>
        <w:pStyle w:val="Muc1"/>
      </w:pPr>
      <w:bookmarkStart w:id="3194" w:name="_Toc131493817"/>
      <w:proofErr w:type="spellStart"/>
      <w:r>
        <w:t>Sơ</w:t>
      </w:r>
      <w:proofErr w:type="spellEnd"/>
      <w:r>
        <w:t xml:space="preserve"> </w:t>
      </w:r>
      <w:proofErr w:type="spellStart"/>
      <w:r>
        <w:t>đồ</w:t>
      </w:r>
      <w:proofErr w:type="spellEnd"/>
      <w:r>
        <w:t xml:space="preserve"> </w:t>
      </w:r>
      <w:proofErr w:type="spellStart"/>
      <w:r>
        <w:t>lớp</w:t>
      </w:r>
      <w:bookmarkEnd w:id="3194"/>
      <w:proofErr w:type="spellEnd"/>
    </w:p>
    <w:p w14:paraId="1C7E1CF3" w14:textId="77777777" w:rsidR="006C04F1" w:rsidRDefault="00A13FF6">
      <w:pPr>
        <w:pStyle w:val="Muc1"/>
        <w:ind w:left="360" w:firstLine="0"/>
      </w:pPr>
      <w:bookmarkStart w:id="3195" w:name="_Toc131456210"/>
      <w:bookmarkStart w:id="3196" w:name="_Toc131493818"/>
      <w:r>
        <w:rPr>
          <w:noProof/>
        </w:rPr>
        <w:drawing>
          <wp:inline distT="0" distB="0" distL="0" distR="0" wp14:anchorId="13063E7D" wp14:editId="24D0CEBF">
            <wp:extent cx="5757545" cy="535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5359400"/>
                    </a:xfrm>
                    <a:prstGeom prst="rect">
                      <a:avLst/>
                    </a:prstGeom>
                    <a:noFill/>
                    <a:ln>
                      <a:noFill/>
                    </a:ln>
                  </pic:spPr>
                </pic:pic>
              </a:graphicData>
            </a:graphic>
          </wp:inline>
        </w:drawing>
      </w:r>
      <w:bookmarkEnd w:id="3195"/>
      <w:bookmarkEnd w:id="3196"/>
    </w:p>
    <w:p w14:paraId="66F5CAAA" w14:textId="0712BE7A" w:rsidR="00A13FF6" w:rsidRPr="00CA6742" w:rsidRDefault="006C04F1" w:rsidP="00CA6742">
      <w:pPr>
        <w:pStyle w:val="Caption"/>
        <w:jc w:val="center"/>
        <w:rPr>
          <w:sz w:val="20"/>
          <w:szCs w:val="20"/>
        </w:rPr>
      </w:pPr>
      <w:bookmarkStart w:id="3197" w:name="_Toc131458043"/>
      <w:proofErr w:type="spellStart"/>
      <w:r w:rsidRPr="00CA6742">
        <w:rPr>
          <w:sz w:val="20"/>
          <w:szCs w:val="20"/>
        </w:rPr>
        <w:t>Hình</w:t>
      </w:r>
      <w:proofErr w:type="spellEnd"/>
      <w:r w:rsidRPr="00CA6742">
        <w:rPr>
          <w:sz w:val="20"/>
          <w:szCs w:val="20"/>
        </w:rPr>
        <w:t xml:space="preserve"> </w:t>
      </w:r>
      <w:r w:rsidRPr="00CA6742">
        <w:rPr>
          <w:sz w:val="20"/>
          <w:szCs w:val="20"/>
        </w:rPr>
        <w:fldChar w:fldCharType="begin"/>
      </w:r>
      <w:r w:rsidRPr="00CA6742">
        <w:rPr>
          <w:sz w:val="20"/>
          <w:szCs w:val="20"/>
        </w:rPr>
        <w:instrText xml:space="preserve"> SEQ Hình \* ARABIC </w:instrText>
      </w:r>
      <w:r w:rsidRPr="00CA6742">
        <w:rPr>
          <w:sz w:val="20"/>
          <w:szCs w:val="20"/>
        </w:rPr>
        <w:fldChar w:fldCharType="separate"/>
      </w:r>
      <w:r w:rsidR="00D63581">
        <w:rPr>
          <w:noProof/>
          <w:sz w:val="20"/>
          <w:szCs w:val="20"/>
        </w:rPr>
        <w:t>9</w:t>
      </w:r>
      <w:r w:rsidRPr="00CA6742">
        <w:rPr>
          <w:sz w:val="20"/>
          <w:szCs w:val="20"/>
        </w:rPr>
        <w:fldChar w:fldCharType="end"/>
      </w:r>
      <w:r w:rsidRPr="00CA6742">
        <w:rPr>
          <w:sz w:val="20"/>
          <w:szCs w:val="20"/>
        </w:rPr>
        <w:t>. Class diagram</w:t>
      </w:r>
      <w:bookmarkEnd w:id="3197"/>
    </w:p>
    <w:p w14:paraId="258220E2" w14:textId="77777777" w:rsidR="009E3790" w:rsidRDefault="009E3790">
      <w:pPr>
        <w:spacing w:after="160" w:line="259" w:lineRule="auto"/>
        <w:jc w:val="left"/>
        <w:rPr>
          <w:ins w:id="3198" w:author="Dong Trieu" w:date="2023-04-03T23:07:00Z"/>
          <w:b/>
          <w:sz w:val="28"/>
        </w:rPr>
      </w:pPr>
      <w:ins w:id="3199" w:author="Dong Trieu" w:date="2023-04-03T23:07:00Z">
        <w:r>
          <w:br w:type="page"/>
        </w:r>
      </w:ins>
    </w:p>
    <w:p w14:paraId="69F6451D" w14:textId="05C30421" w:rsidR="00F67288" w:rsidDel="009E3790" w:rsidRDefault="00F67288" w:rsidP="004D4157">
      <w:pPr>
        <w:pStyle w:val="Muc1"/>
        <w:rPr>
          <w:del w:id="3200" w:author="Dong Trieu" w:date="2023-04-03T23:07:00Z"/>
        </w:rPr>
      </w:pPr>
      <w:del w:id="3201" w:author="Dong Trieu" w:date="2023-04-03T23:07:00Z">
        <w:r w:rsidDel="009E3790">
          <w:lastRenderedPageBreak/>
          <w:delText>Sơ đồ ERD</w:delText>
        </w:r>
        <w:bookmarkStart w:id="3202" w:name="_Toc131456211"/>
        <w:bookmarkEnd w:id="3202"/>
      </w:del>
    </w:p>
    <w:p w14:paraId="27C65DE7" w14:textId="0C344F1A" w:rsidR="00F67288" w:rsidRDefault="00F67288" w:rsidP="004D4157">
      <w:pPr>
        <w:pStyle w:val="Muc1"/>
      </w:pPr>
      <w:bookmarkStart w:id="3203" w:name="_Toc131493819"/>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3203"/>
      <w:proofErr w:type="spellEnd"/>
    </w:p>
    <w:p w14:paraId="4DCB597C" w14:textId="53FE368F" w:rsidR="009E3790" w:rsidRDefault="009E3790" w:rsidP="009E3790">
      <w:pPr>
        <w:pStyle w:val="Muc1"/>
        <w:numPr>
          <w:ilvl w:val="2"/>
          <w:numId w:val="21"/>
        </w:numPr>
      </w:pPr>
      <w:bookmarkStart w:id="3204" w:name="_Toc131493820"/>
      <w:r>
        <w:t>Sequence</w:t>
      </w:r>
      <w:bookmarkEnd w:id="3204"/>
    </w:p>
    <w:p w14:paraId="33A122A1" w14:textId="788DD0C3" w:rsidR="000E4AC9" w:rsidRDefault="006C04F1" w:rsidP="00CD5CFC">
      <w:pPr>
        <w:pStyle w:val="Muc1"/>
        <w:numPr>
          <w:ilvl w:val="3"/>
          <w:numId w:val="21"/>
        </w:numPr>
      </w:pPr>
      <w:bookmarkStart w:id="3205" w:name="_Toc131493821"/>
      <w:r>
        <w:rPr>
          <w:noProof/>
        </w:rPr>
        <mc:AlternateContent>
          <mc:Choice Requires="wps">
            <w:drawing>
              <wp:anchor distT="0" distB="0" distL="114300" distR="114300" simplePos="0" relativeHeight="251716608" behindDoc="0" locked="0" layoutInCell="1" allowOverlap="1" wp14:anchorId="738ECAC3" wp14:editId="26FC4177">
                <wp:simplePos x="0" y="0"/>
                <wp:positionH relativeFrom="column">
                  <wp:posOffset>1905</wp:posOffset>
                </wp:positionH>
                <wp:positionV relativeFrom="paragraph">
                  <wp:posOffset>3233420</wp:posOffset>
                </wp:positionV>
                <wp:extent cx="57575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A87A2FA" w14:textId="5EC96F17" w:rsidR="006C04F1" w:rsidRPr="0073088B" w:rsidRDefault="006C04F1" w:rsidP="00CA6742">
                            <w:pPr>
                              <w:pStyle w:val="Caption"/>
                              <w:jc w:val="center"/>
                              <w:rPr>
                                <w:noProof/>
                              </w:rPr>
                            </w:pPr>
                            <w:bookmarkStart w:id="3206" w:name="_Toc131458044"/>
                            <w:proofErr w:type="spellStart"/>
                            <w:r>
                              <w:t>Hình</w:t>
                            </w:r>
                            <w:proofErr w:type="spellEnd"/>
                            <w:r>
                              <w:t xml:space="preserve"> </w:t>
                            </w:r>
                            <w:r>
                              <w:fldChar w:fldCharType="begin"/>
                            </w:r>
                            <w:r>
                              <w:instrText xml:space="preserve"> SEQ Hình \* ARABIC </w:instrText>
                            </w:r>
                            <w:r>
                              <w:fldChar w:fldCharType="separate"/>
                            </w:r>
                            <w:r w:rsidR="00D63581">
                              <w:rPr>
                                <w:noProof/>
                              </w:rPr>
                              <w:t>10</w:t>
                            </w:r>
                            <w:r>
                              <w:fldChar w:fldCharType="end"/>
                            </w:r>
                            <w:r>
                              <w:t xml:space="preserve">. Sequence </w:t>
                            </w:r>
                            <w:proofErr w:type="spellStart"/>
                            <w:r>
                              <w:t>đăng</w:t>
                            </w:r>
                            <w:proofErr w:type="spellEnd"/>
                            <w:r>
                              <w:t xml:space="preserve"> </w:t>
                            </w:r>
                            <w:proofErr w:type="spellStart"/>
                            <w:r>
                              <w:t>nhập</w:t>
                            </w:r>
                            <w:proofErr w:type="spellEnd"/>
                            <w:r>
                              <w:t xml:space="preserve"> Facebook</w:t>
                            </w:r>
                            <w:bookmarkEnd w:id="3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ECAC3" id="Text Box 50" o:spid="_x0000_s1027" type="#_x0000_t202" style="position:absolute;left:0;text-align:left;margin-left:.15pt;margin-top:254.6pt;width:453.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" stroked="f">
                <v:textbox style="mso-fit-shape-to-text:t" inset="0,0,0,0">
                  <w:txbxContent>
                    <w:p w14:paraId="4A87A2FA" w14:textId="5EC96F17" w:rsidR="006C04F1" w:rsidRPr="0073088B" w:rsidRDefault="006C04F1" w:rsidP="00CA6742">
                      <w:pPr>
                        <w:pStyle w:val="Caption"/>
                        <w:jc w:val="center"/>
                        <w:rPr>
                          <w:noProof/>
                        </w:rPr>
                      </w:pPr>
                      <w:bookmarkStart w:id="3207" w:name="_Toc131458044"/>
                      <w:proofErr w:type="spellStart"/>
                      <w:r>
                        <w:t>Hình</w:t>
                      </w:r>
                      <w:proofErr w:type="spellEnd"/>
                      <w:r>
                        <w:t xml:space="preserve"> </w:t>
                      </w:r>
                      <w:r>
                        <w:fldChar w:fldCharType="begin"/>
                      </w:r>
                      <w:r>
                        <w:instrText xml:space="preserve"> SEQ Hình \* ARABIC </w:instrText>
                      </w:r>
                      <w:r>
                        <w:fldChar w:fldCharType="separate"/>
                      </w:r>
                      <w:r w:rsidR="00D63581">
                        <w:rPr>
                          <w:noProof/>
                        </w:rPr>
                        <w:t>10</w:t>
                      </w:r>
                      <w:r>
                        <w:fldChar w:fldCharType="end"/>
                      </w:r>
                      <w:r>
                        <w:t xml:space="preserve">. Sequence </w:t>
                      </w:r>
                      <w:proofErr w:type="spellStart"/>
                      <w:r>
                        <w:t>đăng</w:t>
                      </w:r>
                      <w:proofErr w:type="spellEnd"/>
                      <w:r>
                        <w:t xml:space="preserve"> </w:t>
                      </w:r>
                      <w:proofErr w:type="spellStart"/>
                      <w:r>
                        <w:t>nhập</w:t>
                      </w:r>
                      <w:proofErr w:type="spellEnd"/>
                      <w:r>
                        <w:t xml:space="preserve"> Facebook</w:t>
                      </w:r>
                      <w:bookmarkEnd w:id="3207"/>
                    </w:p>
                  </w:txbxContent>
                </v:textbox>
                <w10:wrap type="square"/>
              </v:shape>
            </w:pict>
          </mc:Fallback>
        </mc:AlternateContent>
      </w:r>
      <w:r w:rsidR="000E4AC9">
        <w:rPr>
          <w:noProof/>
        </w:rPr>
        <w:drawing>
          <wp:anchor distT="0" distB="0" distL="114300" distR="114300" simplePos="0" relativeHeight="251700224" behindDoc="0" locked="0" layoutInCell="1" allowOverlap="1" wp14:anchorId="12389466" wp14:editId="5149DCD6">
            <wp:simplePos x="0" y="0"/>
            <wp:positionH relativeFrom="margin">
              <wp:align>right</wp:align>
            </wp:positionH>
            <wp:positionV relativeFrom="paragraph">
              <wp:posOffset>382270</wp:posOffset>
            </wp:positionV>
            <wp:extent cx="5757545" cy="27940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545" cy="27940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E4AC9">
        <w:t>Đăng</w:t>
      </w:r>
      <w:proofErr w:type="spellEnd"/>
      <w:r w:rsidR="000E4AC9">
        <w:t xml:space="preserve"> </w:t>
      </w:r>
      <w:proofErr w:type="spellStart"/>
      <w:r w:rsidR="000E4AC9">
        <w:t>nhập</w:t>
      </w:r>
      <w:proofErr w:type="spellEnd"/>
      <w:r w:rsidR="000E4AC9">
        <w:t xml:space="preserve"> </w:t>
      </w:r>
      <w:proofErr w:type="spellStart"/>
      <w:r w:rsidR="000E4AC9">
        <w:t>bằng</w:t>
      </w:r>
      <w:proofErr w:type="spellEnd"/>
      <w:r w:rsidR="000E4AC9">
        <w:t xml:space="preserve"> Facebook</w:t>
      </w:r>
      <w:bookmarkEnd w:id="3205"/>
    </w:p>
    <w:p w14:paraId="05F3EB25" w14:textId="0B6C1E7E" w:rsidR="000E4AC9" w:rsidRDefault="000E4AC9">
      <w:pPr>
        <w:pStyle w:val="Muc1"/>
        <w:ind w:left="1728" w:firstLine="0"/>
        <w:pPrChange w:id="3208" w:author="Dong Trieu" w:date="2023-04-03T23:08:00Z">
          <w:pPr>
            <w:pStyle w:val="Muc1"/>
            <w:numPr>
              <w:ilvl w:val="3"/>
              <w:numId w:val="21"/>
            </w:numPr>
            <w:ind w:left="1728" w:hanging="648"/>
          </w:pPr>
        </w:pPrChange>
      </w:pPr>
    </w:p>
    <w:p w14:paraId="2BF72F1B" w14:textId="1DF92569" w:rsidR="000E4AC9" w:rsidRDefault="006C04F1" w:rsidP="00CD5CFC">
      <w:pPr>
        <w:pStyle w:val="Muc1"/>
        <w:numPr>
          <w:ilvl w:val="3"/>
          <w:numId w:val="21"/>
        </w:numPr>
      </w:pPr>
      <w:bookmarkStart w:id="3209" w:name="_Toc131493822"/>
      <w:r>
        <w:rPr>
          <w:noProof/>
        </w:rPr>
        <mc:AlternateContent>
          <mc:Choice Requires="wps">
            <w:drawing>
              <wp:anchor distT="0" distB="0" distL="114300" distR="114300" simplePos="0" relativeHeight="251718656" behindDoc="0" locked="0" layoutInCell="1" allowOverlap="1" wp14:anchorId="7A1CE5A3" wp14:editId="6606711E">
                <wp:simplePos x="0" y="0"/>
                <wp:positionH relativeFrom="column">
                  <wp:posOffset>1905</wp:posOffset>
                </wp:positionH>
                <wp:positionV relativeFrom="paragraph">
                  <wp:posOffset>2546350</wp:posOffset>
                </wp:positionV>
                <wp:extent cx="575754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6BBA42F2" w14:textId="71CAAD4A" w:rsidR="006C04F1" w:rsidRPr="00A17C66" w:rsidRDefault="006C04F1" w:rsidP="00CA6742">
                            <w:pPr>
                              <w:pStyle w:val="Caption"/>
                              <w:jc w:val="center"/>
                              <w:rPr>
                                <w:noProof/>
                              </w:rPr>
                            </w:pPr>
                            <w:bookmarkStart w:id="3210" w:name="_Toc131458045"/>
                            <w:proofErr w:type="spellStart"/>
                            <w:r>
                              <w:t>Hình</w:t>
                            </w:r>
                            <w:proofErr w:type="spellEnd"/>
                            <w:r>
                              <w:t xml:space="preserve"> </w:t>
                            </w:r>
                            <w:r>
                              <w:fldChar w:fldCharType="begin"/>
                            </w:r>
                            <w:r>
                              <w:instrText xml:space="preserve"> SEQ Hình \* ARABIC </w:instrText>
                            </w:r>
                            <w:r>
                              <w:fldChar w:fldCharType="separate"/>
                            </w:r>
                            <w:r w:rsidR="00D63581">
                              <w:rPr>
                                <w:noProof/>
                              </w:rPr>
                              <w:t>11</w:t>
                            </w:r>
                            <w:r>
                              <w:fldChar w:fldCharType="end"/>
                            </w:r>
                            <w:r>
                              <w:t xml:space="preserve">. Sequence </w:t>
                            </w:r>
                            <w:proofErr w:type="spellStart"/>
                            <w:r>
                              <w:t>đăng</w:t>
                            </w:r>
                            <w:proofErr w:type="spellEnd"/>
                            <w:r>
                              <w:t xml:space="preserve"> </w:t>
                            </w:r>
                            <w:proofErr w:type="spellStart"/>
                            <w:r>
                              <w:t>nhập</w:t>
                            </w:r>
                            <w:bookmarkEnd w:id="32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CE5A3" id="Text Box 51" o:spid="_x0000_s1028" type="#_x0000_t202" style="position:absolute;left:0;text-align:left;margin-left:.15pt;margin-top:200.5pt;width:453.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" stroked="f">
                <v:textbox style="mso-fit-shape-to-text:t" inset="0,0,0,0">
                  <w:txbxContent>
                    <w:p w14:paraId="6BBA42F2" w14:textId="71CAAD4A" w:rsidR="006C04F1" w:rsidRPr="00A17C66" w:rsidRDefault="006C04F1" w:rsidP="00CA6742">
                      <w:pPr>
                        <w:pStyle w:val="Caption"/>
                        <w:jc w:val="center"/>
                        <w:rPr>
                          <w:noProof/>
                        </w:rPr>
                      </w:pPr>
                      <w:bookmarkStart w:id="3211" w:name="_Toc131458045"/>
                      <w:proofErr w:type="spellStart"/>
                      <w:r>
                        <w:t>Hình</w:t>
                      </w:r>
                      <w:proofErr w:type="spellEnd"/>
                      <w:r>
                        <w:t xml:space="preserve"> </w:t>
                      </w:r>
                      <w:r>
                        <w:fldChar w:fldCharType="begin"/>
                      </w:r>
                      <w:r>
                        <w:instrText xml:space="preserve"> SEQ Hình \* ARABIC </w:instrText>
                      </w:r>
                      <w:r>
                        <w:fldChar w:fldCharType="separate"/>
                      </w:r>
                      <w:r w:rsidR="00D63581">
                        <w:rPr>
                          <w:noProof/>
                        </w:rPr>
                        <w:t>11</w:t>
                      </w:r>
                      <w:r>
                        <w:fldChar w:fldCharType="end"/>
                      </w:r>
                      <w:r>
                        <w:t xml:space="preserve">. Sequence </w:t>
                      </w:r>
                      <w:proofErr w:type="spellStart"/>
                      <w:r>
                        <w:t>đăng</w:t>
                      </w:r>
                      <w:proofErr w:type="spellEnd"/>
                      <w:r>
                        <w:t xml:space="preserve"> </w:t>
                      </w:r>
                      <w:proofErr w:type="spellStart"/>
                      <w:r>
                        <w:t>nhập</w:t>
                      </w:r>
                      <w:bookmarkEnd w:id="3211"/>
                      <w:proofErr w:type="spellEnd"/>
                    </w:p>
                  </w:txbxContent>
                </v:textbox>
                <w10:wrap type="square"/>
              </v:shape>
            </w:pict>
          </mc:Fallback>
        </mc:AlternateContent>
      </w:r>
      <w:r w:rsidR="00740D78">
        <w:rPr>
          <w:noProof/>
        </w:rPr>
        <w:drawing>
          <wp:anchor distT="0" distB="0" distL="114300" distR="114300" simplePos="0" relativeHeight="251701248" behindDoc="0" locked="0" layoutInCell="1" allowOverlap="1" wp14:anchorId="145C3B2C" wp14:editId="12410CA7">
            <wp:simplePos x="0" y="0"/>
            <wp:positionH relativeFrom="margin">
              <wp:align>right</wp:align>
            </wp:positionH>
            <wp:positionV relativeFrom="paragraph">
              <wp:posOffset>474769</wp:posOffset>
            </wp:positionV>
            <wp:extent cx="5757545" cy="201485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7545" cy="2014855"/>
                    </a:xfrm>
                    <a:prstGeom prst="rect">
                      <a:avLst/>
                    </a:prstGeom>
                    <a:noFill/>
                    <a:ln>
                      <a:noFill/>
                    </a:ln>
                  </pic:spPr>
                </pic:pic>
              </a:graphicData>
            </a:graphic>
          </wp:anchor>
        </w:drawing>
      </w:r>
      <w:proofErr w:type="spellStart"/>
      <w:r w:rsidR="00740D78">
        <w:t>Đăng</w:t>
      </w:r>
      <w:proofErr w:type="spellEnd"/>
      <w:r w:rsidR="00740D78">
        <w:t xml:space="preserve"> </w:t>
      </w:r>
      <w:proofErr w:type="spellStart"/>
      <w:r w:rsidR="00740D78">
        <w:t>nhập</w:t>
      </w:r>
      <w:bookmarkEnd w:id="3209"/>
      <w:proofErr w:type="spellEnd"/>
    </w:p>
    <w:p w14:paraId="76B2B0BF" w14:textId="5174EEEF" w:rsidR="00740D78" w:rsidRDefault="00740D78">
      <w:pPr>
        <w:pStyle w:val="Muc1"/>
        <w:ind w:left="792" w:firstLine="0"/>
        <w:pPrChange w:id="3212" w:author="Dong Trieu" w:date="2023-04-03T23:08:00Z">
          <w:pPr>
            <w:pStyle w:val="Muc1"/>
            <w:numPr>
              <w:ilvl w:val="3"/>
              <w:numId w:val="21"/>
            </w:numPr>
            <w:ind w:left="1728" w:hanging="648"/>
          </w:pPr>
        </w:pPrChange>
      </w:pPr>
    </w:p>
    <w:p w14:paraId="7A27CDCA" w14:textId="77777777" w:rsidR="002731E3" w:rsidRDefault="002731E3">
      <w:pPr>
        <w:spacing w:after="160" w:line="259" w:lineRule="auto"/>
        <w:jc w:val="left"/>
        <w:rPr>
          <w:b/>
          <w:sz w:val="28"/>
        </w:rPr>
      </w:pPr>
      <w:r>
        <w:br w:type="page"/>
      </w:r>
    </w:p>
    <w:p w14:paraId="6E6368A7" w14:textId="6E7E9B2B" w:rsidR="00740D78" w:rsidRDefault="006C04F1" w:rsidP="00CD5CFC">
      <w:pPr>
        <w:pStyle w:val="Muc1"/>
        <w:numPr>
          <w:ilvl w:val="3"/>
          <w:numId w:val="21"/>
        </w:numPr>
      </w:pPr>
      <w:bookmarkStart w:id="3213" w:name="_Toc131493823"/>
      <w:r>
        <w:rPr>
          <w:noProof/>
        </w:rPr>
        <w:lastRenderedPageBreak/>
        <mc:AlternateContent>
          <mc:Choice Requires="wps">
            <w:drawing>
              <wp:anchor distT="0" distB="0" distL="114300" distR="114300" simplePos="0" relativeHeight="251720704" behindDoc="0" locked="0" layoutInCell="1" allowOverlap="1" wp14:anchorId="0A13AEB2" wp14:editId="582A58DD">
                <wp:simplePos x="0" y="0"/>
                <wp:positionH relativeFrom="column">
                  <wp:posOffset>6350</wp:posOffset>
                </wp:positionH>
                <wp:positionV relativeFrom="paragraph">
                  <wp:posOffset>3694430</wp:posOffset>
                </wp:positionV>
                <wp:extent cx="57486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B71BEBE" w14:textId="55CAB818" w:rsidR="006C04F1" w:rsidRPr="005C481A" w:rsidRDefault="006C04F1" w:rsidP="00CA6742">
                            <w:pPr>
                              <w:pStyle w:val="Caption"/>
                              <w:jc w:val="center"/>
                              <w:rPr>
                                <w:noProof/>
                              </w:rPr>
                            </w:pPr>
                            <w:bookmarkStart w:id="3214" w:name="_Toc131458046"/>
                            <w:proofErr w:type="spellStart"/>
                            <w:r>
                              <w:t>Hình</w:t>
                            </w:r>
                            <w:proofErr w:type="spellEnd"/>
                            <w:r>
                              <w:t xml:space="preserve"> </w:t>
                            </w:r>
                            <w:fldSimple w:instr=" SEQ Hình \* ARABIC ">
                              <w:ins w:id="3215" w:author="Dong Trieu" w:date="2023-04-04T10:40:00Z">
                                <w:r w:rsidR="00D63581">
                                  <w:rPr>
                                    <w:noProof/>
                                  </w:rPr>
                                  <w:t>12</w:t>
                                </w:r>
                              </w:ins>
                              <w:del w:id="3216" w:author="Dong Trieu" w:date="2023-04-04T09:53:00Z">
                                <w:r w:rsidR="004D7106" w:rsidDel="00CA6742">
                                  <w:rPr>
                                    <w:noProof/>
                                  </w:rPr>
                                  <w:delText>14</w:delText>
                                </w:r>
                              </w:del>
                            </w:fldSimple>
                            <w:r w:rsidRPr="00082052">
                              <w:t>. Sequence</w:t>
                            </w:r>
                            <w:r>
                              <w:t xml:space="preserve"> </w:t>
                            </w:r>
                            <w:proofErr w:type="spellStart"/>
                            <w:r>
                              <w:t>Kiểm</w:t>
                            </w:r>
                            <w:proofErr w:type="spellEnd"/>
                            <w:r>
                              <w:t xml:space="preserve"> </w:t>
                            </w:r>
                            <w:proofErr w:type="spellStart"/>
                            <w:r>
                              <w:t>tra</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đặt</w:t>
                            </w:r>
                            <w:proofErr w:type="spellEnd"/>
                            <w:r>
                              <w:t xml:space="preserve"> </w:t>
                            </w:r>
                            <w:proofErr w:type="spellStart"/>
                            <w:r>
                              <w:t>hàng</w:t>
                            </w:r>
                            <w:bookmarkEnd w:id="3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3AEB2" id="Text Box 52" o:spid="_x0000_s1029" type="#_x0000_t202" style="position:absolute;left:0;text-align:left;margin-left:.5pt;margin-top:290.9pt;width:452.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LBdMAIAAGY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" stroked="f">
                <v:textbox style="mso-fit-shape-to-text:t" inset="0,0,0,0">
                  <w:txbxContent>
                    <w:p w14:paraId="2B71BEBE" w14:textId="55CAB818" w:rsidR="006C04F1" w:rsidRPr="005C481A" w:rsidRDefault="006C04F1" w:rsidP="00CA6742">
                      <w:pPr>
                        <w:pStyle w:val="Caption"/>
                        <w:jc w:val="center"/>
                        <w:rPr>
                          <w:noProof/>
                        </w:rPr>
                      </w:pPr>
                      <w:bookmarkStart w:id="3217" w:name="_Toc131458046"/>
                      <w:proofErr w:type="spellStart"/>
                      <w:r>
                        <w:t>Hình</w:t>
                      </w:r>
                      <w:proofErr w:type="spellEnd"/>
                      <w:r>
                        <w:t xml:space="preserve"> </w:t>
                      </w:r>
                      <w:fldSimple w:instr=" SEQ Hình \* ARABIC ">
                        <w:ins w:id="3218" w:author="Dong Trieu" w:date="2023-04-04T10:40:00Z">
                          <w:r w:rsidR="00D63581">
                            <w:rPr>
                              <w:noProof/>
                            </w:rPr>
                            <w:t>12</w:t>
                          </w:r>
                        </w:ins>
                        <w:del w:id="3219" w:author="Dong Trieu" w:date="2023-04-04T09:53:00Z">
                          <w:r w:rsidR="004D7106" w:rsidDel="00CA6742">
                            <w:rPr>
                              <w:noProof/>
                            </w:rPr>
                            <w:delText>14</w:delText>
                          </w:r>
                        </w:del>
                      </w:fldSimple>
                      <w:r w:rsidRPr="00082052">
                        <w:t>. Sequence</w:t>
                      </w:r>
                      <w:r>
                        <w:t xml:space="preserve"> </w:t>
                      </w:r>
                      <w:proofErr w:type="spellStart"/>
                      <w:r>
                        <w:t>Kiểm</w:t>
                      </w:r>
                      <w:proofErr w:type="spellEnd"/>
                      <w:r>
                        <w:t xml:space="preserve"> </w:t>
                      </w:r>
                      <w:proofErr w:type="spellStart"/>
                      <w:r>
                        <w:t>tra</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đặt</w:t>
                      </w:r>
                      <w:proofErr w:type="spellEnd"/>
                      <w:r>
                        <w:t xml:space="preserve"> </w:t>
                      </w:r>
                      <w:proofErr w:type="spellStart"/>
                      <w:r>
                        <w:t>hàng</w:t>
                      </w:r>
                      <w:bookmarkEnd w:id="3217"/>
                      <w:proofErr w:type="spellEnd"/>
                    </w:p>
                  </w:txbxContent>
                </v:textbox>
                <w10:wrap type="square"/>
              </v:shape>
            </w:pict>
          </mc:Fallback>
        </mc:AlternateContent>
      </w:r>
      <w:r w:rsidR="00E03DE6">
        <w:rPr>
          <w:noProof/>
        </w:rPr>
        <w:drawing>
          <wp:anchor distT="0" distB="0" distL="114300" distR="114300" simplePos="0" relativeHeight="251704320" behindDoc="0" locked="0" layoutInCell="1" allowOverlap="1" wp14:anchorId="47A08B66" wp14:editId="02D45004">
            <wp:simplePos x="0" y="0"/>
            <wp:positionH relativeFrom="margin">
              <wp:align>right</wp:align>
            </wp:positionH>
            <wp:positionV relativeFrom="paragraph">
              <wp:posOffset>470746</wp:posOffset>
            </wp:positionV>
            <wp:extent cx="5748655" cy="3166745"/>
            <wp:effectExtent l="0" t="0" r="444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3166745"/>
                    </a:xfrm>
                    <a:prstGeom prst="rect">
                      <a:avLst/>
                    </a:prstGeom>
                    <a:noFill/>
                    <a:ln>
                      <a:noFill/>
                    </a:ln>
                  </pic:spPr>
                </pic:pic>
              </a:graphicData>
            </a:graphic>
          </wp:anchor>
        </w:drawing>
      </w:r>
      <w:proofErr w:type="spellStart"/>
      <w:r w:rsidR="002731E3">
        <w:t>Kiểm</w:t>
      </w:r>
      <w:proofErr w:type="spellEnd"/>
      <w:r w:rsidR="002731E3">
        <w:t xml:space="preserve"> </w:t>
      </w:r>
      <w:proofErr w:type="spellStart"/>
      <w:r w:rsidR="002731E3">
        <w:t>tra</w:t>
      </w:r>
      <w:proofErr w:type="spellEnd"/>
      <w:r w:rsidR="002731E3">
        <w:t xml:space="preserve"> </w:t>
      </w:r>
      <w:proofErr w:type="spellStart"/>
      <w:r w:rsidR="002731E3">
        <w:t>địa</w:t>
      </w:r>
      <w:proofErr w:type="spellEnd"/>
      <w:r w:rsidR="002731E3">
        <w:t xml:space="preserve"> </w:t>
      </w:r>
      <w:proofErr w:type="spellStart"/>
      <w:r w:rsidR="002731E3">
        <w:t>chỉ</w:t>
      </w:r>
      <w:proofErr w:type="spellEnd"/>
      <w:r w:rsidR="002731E3">
        <w:t xml:space="preserve"> </w:t>
      </w:r>
      <w:proofErr w:type="spellStart"/>
      <w:r w:rsidR="002731E3">
        <w:t>khi</w:t>
      </w:r>
      <w:proofErr w:type="spellEnd"/>
      <w:r w:rsidR="002731E3">
        <w:t xml:space="preserve"> </w:t>
      </w:r>
      <w:proofErr w:type="spellStart"/>
      <w:r w:rsidR="002731E3">
        <w:t>đặt</w:t>
      </w:r>
      <w:proofErr w:type="spellEnd"/>
      <w:r w:rsidR="002731E3">
        <w:t xml:space="preserve"> </w:t>
      </w:r>
      <w:proofErr w:type="spellStart"/>
      <w:r w:rsidR="002731E3">
        <w:t>hàng</w:t>
      </w:r>
      <w:bookmarkEnd w:id="3213"/>
      <w:proofErr w:type="spellEnd"/>
    </w:p>
    <w:p w14:paraId="01B5258B" w14:textId="0E9C1873" w:rsidR="002731E3" w:rsidRDefault="002731E3">
      <w:pPr>
        <w:pStyle w:val="Muc1"/>
        <w:ind w:left="792" w:firstLine="0"/>
        <w:pPrChange w:id="3220" w:author="Dong Trieu" w:date="2023-04-03T23:08:00Z">
          <w:pPr>
            <w:pStyle w:val="Muc1"/>
            <w:numPr>
              <w:ilvl w:val="3"/>
              <w:numId w:val="21"/>
            </w:numPr>
            <w:ind w:left="1728" w:hanging="648"/>
          </w:pPr>
        </w:pPrChange>
      </w:pPr>
    </w:p>
    <w:p w14:paraId="1C3F2C92" w14:textId="77777777" w:rsidR="00AB5396" w:rsidRDefault="00AB5396">
      <w:pPr>
        <w:spacing w:after="160" w:line="259" w:lineRule="auto"/>
        <w:jc w:val="left"/>
        <w:rPr>
          <w:b/>
          <w:sz w:val="28"/>
        </w:rPr>
      </w:pPr>
      <w:r>
        <w:br w:type="page"/>
      </w:r>
    </w:p>
    <w:p w14:paraId="01773B4B" w14:textId="6DC80344" w:rsidR="000E4AC9" w:rsidRDefault="006C04F1" w:rsidP="000E4AC9">
      <w:pPr>
        <w:pStyle w:val="Muc1"/>
        <w:numPr>
          <w:ilvl w:val="3"/>
          <w:numId w:val="21"/>
        </w:numPr>
      </w:pPr>
      <w:bookmarkStart w:id="3221" w:name="_Toc131493824"/>
      <w:r>
        <w:rPr>
          <w:noProof/>
        </w:rPr>
        <w:lastRenderedPageBreak/>
        <mc:AlternateContent>
          <mc:Choice Requires="wps">
            <w:drawing>
              <wp:anchor distT="0" distB="0" distL="114300" distR="114300" simplePos="0" relativeHeight="251722752" behindDoc="0" locked="0" layoutInCell="1" allowOverlap="1" wp14:anchorId="2D323912" wp14:editId="5535183F">
                <wp:simplePos x="0" y="0"/>
                <wp:positionH relativeFrom="column">
                  <wp:posOffset>1905</wp:posOffset>
                </wp:positionH>
                <wp:positionV relativeFrom="paragraph">
                  <wp:posOffset>5887085</wp:posOffset>
                </wp:positionV>
                <wp:extent cx="575754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7833D07B" w14:textId="01B6C0BF" w:rsidR="006C04F1" w:rsidRPr="007B7274" w:rsidRDefault="006C04F1" w:rsidP="00CA6742">
                            <w:pPr>
                              <w:pStyle w:val="Caption"/>
                              <w:jc w:val="center"/>
                              <w:rPr>
                                <w:noProof/>
                              </w:rPr>
                            </w:pPr>
                            <w:bookmarkStart w:id="3222" w:name="_Toc131458047"/>
                            <w:proofErr w:type="spellStart"/>
                            <w:ins w:id="3223" w:author="Dong Trieu" w:date="2023-04-03T23:39:00Z">
                              <w:r>
                                <w:t>Hình</w:t>
                              </w:r>
                              <w:proofErr w:type="spellEnd"/>
                              <w:r>
                                <w:t xml:space="preserve"> </w:t>
                              </w:r>
                            </w:ins>
                            <w:fldSimple w:instr=" SEQ Hình \* ARABIC ">
                              <w:ins w:id="3224" w:author="Dong Trieu" w:date="2023-04-04T10:40:00Z">
                                <w:r w:rsidR="00D63581">
                                  <w:rPr>
                                    <w:noProof/>
                                  </w:rPr>
                                  <w:t>13</w:t>
                                </w:r>
                              </w:ins>
                              <w:del w:id="3225" w:author="Dong Trieu" w:date="2023-04-04T09:53:00Z">
                                <w:r w:rsidR="004D7106" w:rsidDel="00CA6742">
                                  <w:rPr>
                                    <w:noProof/>
                                  </w:rPr>
                                  <w:delText>15</w:delText>
                                </w:r>
                              </w:del>
                            </w:fldSimple>
                            <w:ins w:id="3226" w:author="Dong Trieu" w:date="2023-04-03T23:39:00Z">
                              <w:r w:rsidRPr="001104D0">
                                <w:t>. Sequence</w:t>
                              </w:r>
                              <w:r>
                                <w:t xml:space="preserve"> </w:t>
                              </w:r>
                              <w:proofErr w:type="spellStart"/>
                              <w:r>
                                <w:t>quên</w:t>
                              </w:r>
                              <w:proofErr w:type="spellEnd"/>
                              <w:r>
                                <w:t xml:space="preserve"> </w:t>
                              </w:r>
                              <w:proofErr w:type="spellStart"/>
                              <w:r>
                                <w:t>mật</w:t>
                              </w:r>
                              <w:proofErr w:type="spellEnd"/>
                              <w:r>
                                <w:t xml:space="preserve"> </w:t>
                              </w:r>
                              <w:proofErr w:type="spellStart"/>
                              <w:r>
                                <w:t>khẩu</w:t>
                              </w:r>
                            </w:ins>
                            <w:bookmarkEnd w:id="32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23912" id="Text Box 53" o:spid="_x0000_s1030" type="#_x0000_t202" style="position:absolute;left:0;text-align:left;margin-left:.15pt;margin-top:463.55pt;width:453.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" stroked="f">
                <v:textbox style="mso-fit-shape-to-text:t" inset="0,0,0,0">
                  <w:txbxContent>
                    <w:p w14:paraId="7833D07B" w14:textId="01B6C0BF" w:rsidR="006C04F1" w:rsidRPr="007B7274" w:rsidRDefault="006C04F1" w:rsidP="00CA6742">
                      <w:pPr>
                        <w:pStyle w:val="Caption"/>
                        <w:jc w:val="center"/>
                        <w:rPr>
                          <w:noProof/>
                        </w:rPr>
                      </w:pPr>
                      <w:bookmarkStart w:id="3227" w:name="_Toc131458047"/>
                      <w:proofErr w:type="spellStart"/>
                      <w:ins w:id="3228" w:author="Dong Trieu" w:date="2023-04-03T23:39:00Z">
                        <w:r>
                          <w:t>Hình</w:t>
                        </w:r>
                        <w:proofErr w:type="spellEnd"/>
                        <w:r>
                          <w:t xml:space="preserve"> </w:t>
                        </w:r>
                      </w:ins>
                      <w:fldSimple w:instr=" SEQ Hình \* ARABIC ">
                        <w:ins w:id="3229" w:author="Dong Trieu" w:date="2023-04-04T10:40:00Z">
                          <w:r w:rsidR="00D63581">
                            <w:rPr>
                              <w:noProof/>
                            </w:rPr>
                            <w:t>13</w:t>
                          </w:r>
                        </w:ins>
                        <w:del w:id="3230" w:author="Dong Trieu" w:date="2023-04-04T09:53:00Z">
                          <w:r w:rsidR="004D7106" w:rsidDel="00CA6742">
                            <w:rPr>
                              <w:noProof/>
                            </w:rPr>
                            <w:delText>15</w:delText>
                          </w:r>
                        </w:del>
                      </w:fldSimple>
                      <w:ins w:id="3231" w:author="Dong Trieu" w:date="2023-04-03T23:39:00Z">
                        <w:r w:rsidRPr="001104D0">
                          <w:t>. Sequence</w:t>
                        </w:r>
                        <w:r>
                          <w:t xml:space="preserve"> </w:t>
                        </w:r>
                        <w:proofErr w:type="spellStart"/>
                        <w:r>
                          <w:t>quên</w:t>
                        </w:r>
                        <w:proofErr w:type="spellEnd"/>
                        <w:r>
                          <w:t xml:space="preserve"> </w:t>
                        </w:r>
                        <w:proofErr w:type="spellStart"/>
                        <w:r>
                          <w:t>mật</w:t>
                        </w:r>
                        <w:proofErr w:type="spellEnd"/>
                        <w:r>
                          <w:t xml:space="preserve"> </w:t>
                        </w:r>
                        <w:proofErr w:type="spellStart"/>
                        <w:r>
                          <w:t>khẩu</w:t>
                        </w:r>
                      </w:ins>
                      <w:bookmarkEnd w:id="3227"/>
                      <w:proofErr w:type="spellEnd"/>
                    </w:p>
                  </w:txbxContent>
                </v:textbox>
                <w10:wrap type="square"/>
              </v:shape>
            </w:pict>
          </mc:Fallback>
        </mc:AlternateContent>
      </w:r>
      <w:r w:rsidR="007F0087">
        <w:rPr>
          <w:noProof/>
        </w:rPr>
        <w:drawing>
          <wp:anchor distT="0" distB="0" distL="114300" distR="114300" simplePos="0" relativeHeight="251703296" behindDoc="0" locked="0" layoutInCell="1" allowOverlap="1" wp14:anchorId="251E8F2E" wp14:editId="32D70F50">
            <wp:simplePos x="0" y="0"/>
            <wp:positionH relativeFrom="margin">
              <wp:align>right</wp:align>
            </wp:positionH>
            <wp:positionV relativeFrom="paragraph">
              <wp:posOffset>462280</wp:posOffset>
            </wp:positionV>
            <wp:extent cx="5757545" cy="53676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7545" cy="53676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B5396">
        <w:t>Quên</w:t>
      </w:r>
      <w:proofErr w:type="spellEnd"/>
      <w:r w:rsidR="00AB5396">
        <w:t xml:space="preserve"> </w:t>
      </w:r>
      <w:proofErr w:type="spellStart"/>
      <w:r w:rsidR="00AB5396">
        <w:t>mật</w:t>
      </w:r>
      <w:proofErr w:type="spellEnd"/>
      <w:r w:rsidR="00AB5396">
        <w:t xml:space="preserve"> </w:t>
      </w:r>
      <w:proofErr w:type="spellStart"/>
      <w:r w:rsidR="00AB5396">
        <w:t>khẩu</w:t>
      </w:r>
      <w:bookmarkEnd w:id="3221"/>
      <w:proofErr w:type="spellEnd"/>
    </w:p>
    <w:p w14:paraId="5D047F68" w14:textId="00501AE3" w:rsidR="00AB5396" w:rsidRDefault="00AB5396">
      <w:pPr>
        <w:pStyle w:val="Muc1"/>
        <w:ind w:left="1728" w:firstLine="0"/>
        <w:pPrChange w:id="3232" w:author="Dong Trieu" w:date="2023-04-03T23:09:00Z">
          <w:pPr>
            <w:pStyle w:val="Muc1"/>
            <w:numPr>
              <w:ilvl w:val="3"/>
              <w:numId w:val="21"/>
            </w:numPr>
            <w:ind w:left="1728" w:hanging="648"/>
          </w:pPr>
        </w:pPrChange>
      </w:pPr>
    </w:p>
    <w:p w14:paraId="438DE1DF" w14:textId="1DCF513F" w:rsidR="000E4AC9" w:rsidRDefault="006C04F1" w:rsidP="000E4AC9">
      <w:pPr>
        <w:pStyle w:val="Muc1"/>
        <w:numPr>
          <w:ilvl w:val="3"/>
          <w:numId w:val="21"/>
        </w:numPr>
      </w:pPr>
      <w:bookmarkStart w:id="3233" w:name="_Toc131493825"/>
      <w:r>
        <w:rPr>
          <w:noProof/>
        </w:rPr>
        <w:lastRenderedPageBreak/>
        <mc:AlternateContent>
          <mc:Choice Requires="wps">
            <w:drawing>
              <wp:anchor distT="0" distB="0" distL="114300" distR="114300" simplePos="0" relativeHeight="251724800" behindDoc="0" locked="0" layoutInCell="1" allowOverlap="1" wp14:anchorId="356CA6A5" wp14:editId="5902536B">
                <wp:simplePos x="0" y="0"/>
                <wp:positionH relativeFrom="column">
                  <wp:posOffset>1905</wp:posOffset>
                </wp:positionH>
                <wp:positionV relativeFrom="paragraph">
                  <wp:posOffset>2917825</wp:posOffset>
                </wp:positionV>
                <wp:extent cx="575754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08D10E30" w14:textId="2BCFA056" w:rsidR="006C04F1" w:rsidRPr="00454213" w:rsidRDefault="006C04F1" w:rsidP="00CA6742">
                            <w:pPr>
                              <w:pStyle w:val="Caption"/>
                              <w:jc w:val="center"/>
                              <w:rPr>
                                <w:noProof/>
                              </w:rPr>
                              <w:pPrChange w:id="3234" w:author="Dong Trieu" w:date="2023-04-04T09:54:00Z">
                                <w:pPr>
                                  <w:pStyle w:val="Caption"/>
                                </w:pPr>
                              </w:pPrChange>
                            </w:pPr>
                            <w:bookmarkStart w:id="3235" w:name="_Toc131458048"/>
                            <w:proofErr w:type="spellStart"/>
                            <w:ins w:id="3236" w:author="Dong Trieu" w:date="2023-04-03T23:39:00Z">
                              <w:r>
                                <w:t>Hình</w:t>
                              </w:r>
                              <w:proofErr w:type="spellEnd"/>
                              <w:r>
                                <w:t xml:space="preserve"> </w:t>
                              </w:r>
                            </w:ins>
                            <w:r>
                              <w:fldChar w:fldCharType="begin"/>
                            </w:r>
                            <w:r>
                              <w:instrText xml:space="preserve"> SEQ Hình \* ARABIC </w:instrText>
                            </w:r>
                            <w:r>
                              <w:fldChar w:fldCharType="separate"/>
                            </w:r>
                            <w:ins w:id="3237" w:author="Dong Trieu" w:date="2023-04-04T10:40:00Z">
                              <w:r w:rsidR="00D63581">
                                <w:rPr>
                                  <w:noProof/>
                                </w:rPr>
                                <w:t>14</w:t>
                              </w:r>
                            </w:ins>
                            <w:del w:id="3238" w:author="Dong Trieu" w:date="2023-04-04T09:54:00Z">
                              <w:r w:rsidR="004D7106" w:rsidDel="00CA6742">
                                <w:rPr>
                                  <w:noProof/>
                                </w:rPr>
                                <w:delText>16</w:delText>
                              </w:r>
                            </w:del>
                            <w:r>
                              <w:fldChar w:fldCharType="end"/>
                            </w:r>
                            <w:r w:rsidRPr="00CB1FF9">
                              <w:t>. Sequence</w:t>
                            </w:r>
                            <w:r>
                              <w:t xml:space="preserve"> </w:t>
                            </w:r>
                            <w:proofErr w:type="spellStart"/>
                            <w:r>
                              <w:t>Sửa</w:t>
                            </w:r>
                            <w:proofErr w:type="spellEnd"/>
                            <w:r>
                              <w:t xml:space="preserve"> </w:t>
                            </w:r>
                            <w:proofErr w:type="spellStart"/>
                            <w:r>
                              <w:t>sản</w:t>
                            </w:r>
                            <w:proofErr w:type="spellEnd"/>
                            <w:r>
                              <w:t xml:space="preserve"> </w:t>
                            </w:r>
                            <w:proofErr w:type="spellStart"/>
                            <w:r>
                              <w:t>phẩm</w:t>
                            </w:r>
                            <w:bookmarkEnd w:id="3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CA6A5" id="Text Box 54" o:spid="_x0000_s1031" type="#_x0000_t202" style="position:absolute;left:0;text-align:left;margin-left:.15pt;margin-top:229.75pt;width:453.3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" stroked="f">
                <v:textbox style="mso-fit-shape-to-text:t" inset="0,0,0,0">
                  <w:txbxContent>
                    <w:p w14:paraId="08D10E30" w14:textId="2BCFA056" w:rsidR="006C04F1" w:rsidRPr="00454213" w:rsidRDefault="006C04F1" w:rsidP="00CA6742">
                      <w:pPr>
                        <w:pStyle w:val="Caption"/>
                        <w:jc w:val="center"/>
                        <w:rPr>
                          <w:noProof/>
                        </w:rPr>
                        <w:pPrChange w:id="3239" w:author="Dong Trieu" w:date="2023-04-04T09:54:00Z">
                          <w:pPr>
                            <w:pStyle w:val="Caption"/>
                          </w:pPr>
                        </w:pPrChange>
                      </w:pPr>
                      <w:bookmarkStart w:id="3240" w:name="_Toc131458048"/>
                      <w:proofErr w:type="spellStart"/>
                      <w:ins w:id="3241" w:author="Dong Trieu" w:date="2023-04-03T23:39:00Z">
                        <w:r>
                          <w:t>Hình</w:t>
                        </w:r>
                        <w:proofErr w:type="spellEnd"/>
                        <w:r>
                          <w:t xml:space="preserve"> </w:t>
                        </w:r>
                      </w:ins>
                      <w:r>
                        <w:fldChar w:fldCharType="begin"/>
                      </w:r>
                      <w:r>
                        <w:instrText xml:space="preserve"> SEQ Hình \* ARABIC </w:instrText>
                      </w:r>
                      <w:r>
                        <w:fldChar w:fldCharType="separate"/>
                      </w:r>
                      <w:ins w:id="3242" w:author="Dong Trieu" w:date="2023-04-04T10:40:00Z">
                        <w:r w:rsidR="00D63581">
                          <w:rPr>
                            <w:noProof/>
                          </w:rPr>
                          <w:t>14</w:t>
                        </w:r>
                      </w:ins>
                      <w:del w:id="3243" w:author="Dong Trieu" w:date="2023-04-04T09:54:00Z">
                        <w:r w:rsidR="004D7106" w:rsidDel="00CA6742">
                          <w:rPr>
                            <w:noProof/>
                          </w:rPr>
                          <w:delText>16</w:delText>
                        </w:r>
                      </w:del>
                      <w:r>
                        <w:fldChar w:fldCharType="end"/>
                      </w:r>
                      <w:r w:rsidRPr="00CB1FF9">
                        <w:t>. Sequence</w:t>
                      </w:r>
                      <w:r>
                        <w:t xml:space="preserve"> </w:t>
                      </w:r>
                      <w:proofErr w:type="spellStart"/>
                      <w:r>
                        <w:t>Sửa</w:t>
                      </w:r>
                      <w:proofErr w:type="spellEnd"/>
                      <w:r>
                        <w:t xml:space="preserve"> </w:t>
                      </w:r>
                      <w:proofErr w:type="spellStart"/>
                      <w:r>
                        <w:t>sản</w:t>
                      </w:r>
                      <w:proofErr w:type="spellEnd"/>
                      <w:r>
                        <w:t xml:space="preserve"> </w:t>
                      </w:r>
                      <w:proofErr w:type="spellStart"/>
                      <w:r>
                        <w:t>phẩm</w:t>
                      </w:r>
                      <w:bookmarkEnd w:id="3240"/>
                      <w:proofErr w:type="spellEnd"/>
                    </w:p>
                  </w:txbxContent>
                </v:textbox>
                <w10:wrap type="square"/>
              </v:shape>
            </w:pict>
          </mc:Fallback>
        </mc:AlternateContent>
      </w:r>
      <w:r w:rsidR="007F0087">
        <w:rPr>
          <w:noProof/>
        </w:rPr>
        <w:drawing>
          <wp:anchor distT="0" distB="0" distL="114300" distR="114300" simplePos="0" relativeHeight="251702272" behindDoc="0" locked="0" layoutInCell="1" allowOverlap="1" wp14:anchorId="24C1F9C2" wp14:editId="47F5B8C6">
            <wp:simplePos x="0" y="0"/>
            <wp:positionH relativeFrom="margin">
              <wp:align>right</wp:align>
            </wp:positionH>
            <wp:positionV relativeFrom="paragraph">
              <wp:posOffset>354330</wp:posOffset>
            </wp:positionV>
            <wp:extent cx="5757545" cy="25063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7545" cy="25063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9703B">
        <w:t>Sửa</w:t>
      </w:r>
      <w:proofErr w:type="spellEnd"/>
      <w:r w:rsidR="0059703B">
        <w:t xml:space="preserve"> </w:t>
      </w:r>
      <w:proofErr w:type="spellStart"/>
      <w:r w:rsidR="0059703B">
        <w:t>sản</w:t>
      </w:r>
      <w:proofErr w:type="spellEnd"/>
      <w:r w:rsidR="0059703B">
        <w:t xml:space="preserve"> </w:t>
      </w:r>
      <w:proofErr w:type="spellStart"/>
      <w:r w:rsidR="0059703B">
        <w:t>phẩm</w:t>
      </w:r>
      <w:bookmarkEnd w:id="3233"/>
      <w:proofErr w:type="spellEnd"/>
    </w:p>
    <w:p w14:paraId="3EF17C95" w14:textId="178EF2AC" w:rsidR="0059703B" w:rsidRDefault="0059703B">
      <w:pPr>
        <w:pStyle w:val="Muc1"/>
        <w:ind w:left="1728" w:firstLine="0"/>
        <w:pPrChange w:id="3244" w:author="Dong Trieu" w:date="2023-04-03T23:09:00Z">
          <w:pPr>
            <w:pStyle w:val="Muc1"/>
            <w:numPr>
              <w:ilvl w:val="3"/>
              <w:numId w:val="21"/>
            </w:numPr>
            <w:ind w:left="1728" w:hanging="648"/>
          </w:pPr>
        </w:pPrChange>
      </w:pPr>
    </w:p>
    <w:p w14:paraId="4F3369AE" w14:textId="70FE7E28" w:rsidR="007F0087" w:rsidRDefault="007F0087">
      <w:pPr>
        <w:spacing w:after="160" w:line="259" w:lineRule="auto"/>
        <w:jc w:val="left"/>
        <w:rPr>
          <w:b/>
          <w:sz w:val="28"/>
        </w:rPr>
      </w:pPr>
    </w:p>
    <w:p w14:paraId="6160DDEC" w14:textId="481B7C4F" w:rsidR="0059703B" w:rsidRDefault="006C04F1" w:rsidP="000E4AC9">
      <w:pPr>
        <w:pStyle w:val="Muc1"/>
        <w:numPr>
          <w:ilvl w:val="3"/>
          <w:numId w:val="21"/>
        </w:numPr>
      </w:pPr>
      <w:bookmarkStart w:id="3245" w:name="_Toc131493826"/>
      <w:r>
        <w:rPr>
          <w:noProof/>
        </w:rPr>
        <mc:AlternateContent>
          <mc:Choice Requires="wps">
            <w:drawing>
              <wp:anchor distT="0" distB="0" distL="114300" distR="114300" simplePos="0" relativeHeight="251726848" behindDoc="0" locked="0" layoutInCell="1" allowOverlap="1" wp14:anchorId="617CC3CE" wp14:editId="30375C28">
                <wp:simplePos x="0" y="0"/>
                <wp:positionH relativeFrom="column">
                  <wp:posOffset>1905</wp:posOffset>
                </wp:positionH>
                <wp:positionV relativeFrom="paragraph">
                  <wp:posOffset>3093085</wp:posOffset>
                </wp:positionV>
                <wp:extent cx="575754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0486BFDB" w14:textId="207A265C" w:rsidR="006C04F1" w:rsidRPr="004B0491" w:rsidRDefault="006C04F1" w:rsidP="00CA6742">
                            <w:pPr>
                              <w:pStyle w:val="Caption"/>
                              <w:jc w:val="center"/>
                              <w:rPr>
                                <w:noProof/>
                              </w:rPr>
                              <w:pPrChange w:id="3246" w:author="Dong Trieu" w:date="2023-04-04T09:54:00Z">
                                <w:pPr>
                                  <w:pStyle w:val="Caption"/>
                                </w:pPr>
                              </w:pPrChange>
                            </w:pPr>
                            <w:bookmarkStart w:id="3247" w:name="_Toc131458049"/>
                            <w:proofErr w:type="spellStart"/>
                            <w:ins w:id="3248" w:author="Dong Trieu" w:date="2023-04-03T23:39:00Z">
                              <w:r>
                                <w:t>Hình</w:t>
                              </w:r>
                              <w:proofErr w:type="spellEnd"/>
                              <w:r>
                                <w:t xml:space="preserve"> </w:t>
                              </w:r>
                            </w:ins>
                            <w:fldSimple w:instr=" SEQ Hình \* ARABIC ">
                              <w:ins w:id="3249" w:author="Dong Trieu" w:date="2023-04-04T10:40:00Z">
                                <w:r w:rsidR="00D63581">
                                  <w:rPr>
                                    <w:noProof/>
                                  </w:rPr>
                                  <w:t>15</w:t>
                                </w:r>
                              </w:ins>
                              <w:del w:id="3250" w:author="Dong Trieu" w:date="2023-04-04T09:54:00Z">
                                <w:r w:rsidR="004D7106" w:rsidDel="00CA6742">
                                  <w:rPr>
                                    <w:noProof/>
                                  </w:rPr>
                                  <w:delText>17</w:delText>
                                </w:r>
                              </w:del>
                            </w:fldSimple>
                            <w:ins w:id="3251" w:author="Dong Trieu" w:date="2023-04-03T23:39:00Z">
                              <w:r w:rsidRPr="00B3781C">
                                <w:t>. Sequence</w:t>
                              </w:r>
                              <w:r>
                                <w:t xml:space="preserve"> </w:t>
                              </w:r>
                              <w:proofErr w:type="spellStart"/>
                              <w:r>
                                <w:t>Thêm</w:t>
                              </w:r>
                              <w:proofErr w:type="spellEnd"/>
                              <w:r>
                                <w:t xml:space="preserve"> </w:t>
                              </w:r>
                              <w:proofErr w:type="spellStart"/>
                              <w:r>
                                <w:t>sản</w:t>
                              </w:r>
                              <w:proofErr w:type="spellEnd"/>
                              <w:r>
                                <w:t xml:space="preserve"> </w:t>
                              </w:r>
                              <w:proofErr w:type="spellStart"/>
                              <w:r>
                                <w:t>phẩm</w:t>
                              </w:r>
                            </w:ins>
                            <w:bookmarkEnd w:id="32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CC3CE" id="Text Box 55" o:spid="_x0000_s1032" type="#_x0000_t202" style="position:absolute;left:0;text-align:left;margin-left:.15pt;margin-top:243.55pt;width:453.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" stroked="f">
                <v:textbox style="mso-fit-shape-to-text:t" inset="0,0,0,0">
                  <w:txbxContent>
                    <w:p w14:paraId="0486BFDB" w14:textId="207A265C" w:rsidR="006C04F1" w:rsidRPr="004B0491" w:rsidRDefault="006C04F1" w:rsidP="00CA6742">
                      <w:pPr>
                        <w:pStyle w:val="Caption"/>
                        <w:jc w:val="center"/>
                        <w:rPr>
                          <w:noProof/>
                        </w:rPr>
                        <w:pPrChange w:id="3252" w:author="Dong Trieu" w:date="2023-04-04T09:54:00Z">
                          <w:pPr>
                            <w:pStyle w:val="Caption"/>
                          </w:pPr>
                        </w:pPrChange>
                      </w:pPr>
                      <w:bookmarkStart w:id="3253" w:name="_Toc131458049"/>
                      <w:proofErr w:type="spellStart"/>
                      <w:ins w:id="3254" w:author="Dong Trieu" w:date="2023-04-03T23:39:00Z">
                        <w:r>
                          <w:t>Hình</w:t>
                        </w:r>
                        <w:proofErr w:type="spellEnd"/>
                        <w:r>
                          <w:t xml:space="preserve"> </w:t>
                        </w:r>
                      </w:ins>
                      <w:fldSimple w:instr=" SEQ Hình \* ARABIC ">
                        <w:ins w:id="3255" w:author="Dong Trieu" w:date="2023-04-04T10:40:00Z">
                          <w:r w:rsidR="00D63581">
                            <w:rPr>
                              <w:noProof/>
                            </w:rPr>
                            <w:t>15</w:t>
                          </w:r>
                        </w:ins>
                        <w:del w:id="3256" w:author="Dong Trieu" w:date="2023-04-04T09:54:00Z">
                          <w:r w:rsidR="004D7106" w:rsidDel="00CA6742">
                            <w:rPr>
                              <w:noProof/>
                            </w:rPr>
                            <w:delText>17</w:delText>
                          </w:r>
                        </w:del>
                      </w:fldSimple>
                      <w:ins w:id="3257" w:author="Dong Trieu" w:date="2023-04-03T23:39:00Z">
                        <w:r w:rsidRPr="00B3781C">
                          <w:t>. Sequence</w:t>
                        </w:r>
                        <w:r>
                          <w:t xml:space="preserve"> </w:t>
                        </w:r>
                        <w:proofErr w:type="spellStart"/>
                        <w:r>
                          <w:t>Thêm</w:t>
                        </w:r>
                        <w:proofErr w:type="spellEnd"/>
                        <w:r>
                          <w:t xml:space="preserve"> </w:t>
                        </w:r>
                        <w:proofErr w:type="spellStart"/>
                        <w:r>
                          <w:t>sản</w:t>
                        </w:r>
                        <w:proofErr w:type="spellEnd"/>
                        <w:r>
                          <w:t xml:space="preserve"> </w:t>
                        </w:r>
                        <w:proofErr w:type="spellStart"/>
                        <w:r>
                          <w:t>phẩm</w:t>
                        </w:r>
                      </w:ins>
                      <w:bookmarkEnd w:id="3253"/>
                      <w:proofErr w:type="spellEnd"/>
                    </w:p>
                  </w:txbxContent>
                </v:textbox>
                <w10:wrap type="square"/>
              </v:shape>
            </w:pict>
          </mc:Fallback>
        </mc:AlternateContent>
      </w:r>
      <w:r w:rsidR="000813F1">
        <w:rPr>
          <w:noProof/>
        </w:rPr>
        <w:drawing>
          <wp:anchor distT="0" distB="0" distL="114300" distR="114300" simplePos="0" relativeHeight="251705344" behindDoc="0" locked="0" layoutInCell="1" allowOverlap="1" wp14:anchorId="11C029CE" wp14:editId="618EFF7C">
            <wp:simplePos x="0" y="0"/>
            <wp:positionH relativeFrom="margin">
              <wp:align>right</wp:align>
            </wp:positionH>
            <wp:positionV relativeFrom="paragraph">
              <wp:posOffset>479213</wp:posOffset>
            </wp:positionV>
            <wp:extent cx="5757545" cy="255714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7545" cy="25571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F0087">
        <w:t>Thêm</w:t>
      </w:r>
      <w:proofErr w:type="spellEnd"/>
      <w:r w:rsidR="007F0087">
        <w:t xml:space="preserve"> </w:t>
      </w:r>
      <w:proofErr w:type="spellStart"/>
      <w:r w:rsidR="007F0087">
        <w:t>Sản</w:t>
      </w:r>
      <w:proofErr w:type="spellEnd"/>
      <w:r w:rsidR="007F0087">
        <w:t xml:space="preserve"> </w:t>
      </w:r>
      <w:proofErr w:type="spellStart"/>
      <w:r w:rsidR="007F0087">
        <w:t>Phẩm</w:t>
      </w:r>
      <w:bookmarkEnd w:id="3245"/>
      <w:proofErr w:type="spellEnd"/>
    </w:p>
    <w:p w14:paraId="59E0222F" w14:textId="3A81E7C2" w:rsidR="007F0087" w:rsidRDefault="007F0087">
      <w:pPr>
        <w:pStyle w:val="Muc1"/>
        <w:ind w:left="1728" w:firstLine="0"/>
        <w:pPrChange w:id="3258" w:author="Dong Trieu" w:date="2023-04-03T23:09:00Z">
          <w:pPr>
            <w:pStyle w:val="Muc1"/>
            <w:numPr>
              <w:ilvl w:val="3"/>
              <w:numId w:val="21"/>
            </w:numPr>
            <w:ind w:left="1728" w:hanging="648"/>
          </w:pPr>
        </w:pPrChange>
      </w:pPr>
    </w:p>
    <w:p w14:paraId="5CA2BDE9" w14:textId="77777777" w:rsidR="00D63581" w:rsidRDefault="00D63581">
      <w:pPr>
        <w:spacing w:after="160" w:line="259" w:lineRule="auto"/>
        <w:jc w:val="left"/>
        <w:rPr>
          <w:ins w:id="3259" w:author="Dong Trieu" w:date="2023-04-04T10:40:00Z"/>
          <w:rFonts w:eastAsiaTheme="majorEastAsia" w:cstheme="majorBidi"/>
          <w:b/>
          <w:sz w:val="28"/>
          <w:szCs w:val="32"/>
        </w:rPr>
      </w:pPr>
      <w:bookmarkStart w:id="3260" w:name="_Toc131493827"/>
      <w:ins w:id="3261" w:author="Dong Trieu" w:date="2023-04-04T10:40:00Z">
        <w:r>
          <w:br w:type="page"/>
        </w:r>
      </w:ins>
    </w:p>
    <w:p w14:paraId="09867BBB" w14:textId="18ED9D99" w:rsidR="00D63581" w:rsidRDefault="00D63581" w:rsidP="000E4AC9">
      <w:pPr>
        <w:pStyle w:val="Muc1"/>
        <w:numPr>
          <w:ilvl w:val="3"/>
          <w:numId w:val="21"/>
        </w:numPr>
        <w:rPr>
          <w:ins w:id="3262" w:author="Dong Trieu" w:date="2023-04-04T10:40:00Z"/>
        </w:rPr>
      </w:pPr>
      <w:ins w:id="3263" w:author="Dong Trieu" w:date="2023-04-04T10:40:00Z">
        <w:r>
          <w:rPr>
            <w:noProof/>
          </w:rPr>
          <w:lastRenderedPageBreak/>
          <mc:AlternateContent>
            <mc:Choice Requires="wps">
              <w:drawing>
                <wp:anchor distT="0" distB="0" distL="114300" distR="114300" simplePos="0" relativeHeight="251777024" behindDoc="0" locked="0" layoutInCell="1" allowOverlap="1" wp14:anchorId="6EC3B884" wp14:editId="6666F60C">
                  <wp:simplePos x="0" y="0"/>
                  <wp:positionH relativeFrom="column">
                    <wp:posOffset>-174625</wp:posOffset>
                  </wp:positionH>
                  <wp:positionV relativeFrom="paragraph">
                    <wp:posOffset>5995670</wp:posOffset>
                  </wp:positionV>
                  <wp:extent cx="57531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446D3B2" w14:textId="31DA6218" w:rsidR="00D63581" w:rsidRPr="00324709" w:rsidRDefault="00D63581" w:rsidP="00D63581">
                              <w:pPr>
                                <w:pStyle w:val="Caption"/>
                                <w:jc w:val="center"/>
                                <w:rPr>
                                  <w:rFonts w:eastAsiaTheme="majorEastAsia" w:cstheme="majorBidi"/>
                                  <w:b/>
                                  <w:noProof/>
                                  <w:sz w:val="28"/>
                                  <w:szCs w:val="32"/>
                                </w:rPr>
                                <w:pPrChange w:id="3264" w:author="Dong Trieu" w:date="2023-04-04T10:40:00Z">
                                  <w:pPr>
                                    <w:pStyle w:val="Muc1"/>
                                    <w:numPr>
                                      <w:ilvl w:val="3"/>
                                      <w:numId w:val="21"/>
                                    </w:numPr>
                                    <w:ind w:left="1728" w:hanging="648"/>
                                  </w:pPr>
                                </w:pPrChange>
                              </w:pPr>
                              <w:proofErr w:type="spellStart"/>
                              <w:ins w:id="3265" w:author="Dong Trieu" w:date="2023-04-04T10:40:00Z">
                                <w:r>
                                  <w:t>Hình</w:t>
                                </w:r>
                                <w:proofErr w:type="spellEnd"/>
                                <w:r>
                                  <w:t xml:space="preserve"> </w:t>
                                </w:r>
                                <w:r>
                                  <w:fldChar w:fldCharType="begin"/>
                                </w:r>
                                <w:r>
                                  <w:instrText xml:space="preserve"> SEQ Hình \* ARABIC </w:instrText>
                                </w:r>
                              </w:ins>
                              <w:r>
                                <w:fldChar w:fldCharType="separate"/>
                              </w:r>
                              <w:ins w:id="3266" w:author="Dong Trieu" w:date="2023-04-04T10:40:00Z">
                                <w:r>
                                  <w:rPr>
                                    <w:noProof/>
                                  </w:rPr>
                                  <w:t>16</w:t>
                                </w:r>
                                <w:r>
                                  <w:fldChar w:fldCharType="end"/>
                                </w:r>
                                <w:r>
                                  <w:t xml:space="preserve">. Sequence </w:t>
                                </w:r>
                                <w:proofErr w:type="spellStart"/>
                                <w:r>
                                  <w:t>Quên</w:t>
                                </w:r>
                                <w:proofErr w:type="spellEnd"/>
                                <w:r>
                                  <w:t xml:space="preserve"> </w:t>
                                </w:r>
                                <w:proofErr w:type="spellStart"/>
                                <w:r>
                                  <w:t>mật</w:t>
                                </w:r>
                                <w:proofErr w:type="spellEnd"/>
                                <w:r>
                                  <w:t xml:space="preserve"> </w:t>
                                </w:r>
                                <w:proofErr w:type="spellStart"/>
                                <w:r>
                                  <w:t>khẩu</w:t>
                                </w:r>
                              </w:ins>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3B884" id="Text Box 46" o:spid="_x0000_s1033" type="#_x0000_t202" style="position:absolute;left:0;text-align:left;margin-left:-13.75pt;margin-top:472.1pt;width:45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aPLwIAAGY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GWdW&#10;GNJop7rAPkPHyEX8tM7nlLZ1lBg68pPOg9+TM8LuKjTxS4AYxYnp85XdWE2Sc3o3vZ2MKSQpNrud&#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" stroked="f">
                  <v:textbox style="mso-fit-shape-to-text:t" inset="0,0,0,0">
                    <w:txbxContent>
                      <w:p w14:paraId="3446D3B2" w14:textId="31DA6218" w:rsidR="00D63581" w:rsidRPr="00324709" w:rsidRDefault="00D63581" w:rsidP="00D63581">
                        <w:pPr>
                          <w:pStyle w:val="Caption"/>
                          <w:jc w:val="center"/>
                          <w:rPr>
                            <w:rFonts w:eastAsiaTheme="majorEastAsia" w:cstheme="majorBidi"/>
                            <w:b/>
                            <w:noProof/>
                            <w:sz w:val="28"/>
                            <w:szCs w:val="32"/>
                          </w:rPr>
                          <w:pPrChange w:id="3267" w:author="Dong Trieu" w:date="2023-04-04T10:40:00Z">
                            <w:pPr>
                              <w:pStyle w:val="Muc1"/>
                              <w:numPr>
                                <w:ilvl w:val="3"/>
                                <w:numId w:val="21"/>
                              </w:numPr>
                              <w:ind w:left="1728" w:hanging="648"/>
                            </w:pPr>
                          </w:pPrChange>
                        </w:pPr>
                        <w:proofErr w:type="spellStart"/>
                        <w:ins w:id="3268" w:author="Dong Trieu" w:date="2023-04-04T10:40:00Z">
                          <w:r>
                            <w:t>Hình</w:t>
                          </w:r>
                          <w:proofErr w:type="spellEnd"/>
                          <w:r>
                            <w:t xml:space="preserve"> </w:t>
                          </w:r>
                          <w:r>
                            <w:fldChar w:fldCharType="begin"/>
                          </w:r>
                          <w:r>
                            <w:instrText xml:space="preserve"> SEQ Hình \* ARABIC </w:instrText>
                          </w:r>
                        </w:ins>
                        <w:r>
                          <w:fldChar w:fldCharType="separate"/>
                        </w:r>
                        <w:ins w:id="3269" w:author="Dong Trieu" w:date="2023-04-04T10:40:00Z">
                          <w:r>
                            <w:rPr>
                              <w:noProof/>
                            </w:rPr>
                            <w:t>16</w:t>
                          </w:r>
                          <w:r>
                            <w:fldChar w:fldCharType="end"/>
                          </w:r>
                          <w:r>
                            <w:t xml:space="preserve">. Sequence </w:t>
                          </w:r>
                          <w:proofErr w:type="spellStart"/>
                          <w:r>
                            <w:t>Quên</w:t>
                          </w:r>
                          <w:proofErr w:type="spellEnd"/>
                          <w:r>
                            <w:t xml:space="preserve"> </w:t>
                          </w:r>
                          <w:proofErr w:type="spellStart"/>
                          <w:r>
                            <w:t>mật</w:t>
                          </w:r>
                          <w:proofErr w:type="spellEnd"/>
                          <w:r>
                            <w:t xml:space="preserve"> </w:t>
                          </w:r>
                          <w:proofErr w:type="spellStart"/>
                          <w:r>
                            <w:t>khẩu</w:t>
                          </w:r>
                        </w:ins>
                        <w:proofErr w:type="spellEnd"/>
                      </w:p>
                    </w:txbxContent>
                  </v:textbox>
                  <w10:wrap type="square"/>
                </v:shape>
              </w:pict>
            </mc:Fallback>
          </mc:AlternateContent>
        </w:r>
        <w:r>
          <w:rPr>
            <w:noProof/>
          </w:rPr>
          <w:drawing>
            <wp:anchor distT="0" distB="0" distL="114300" distR="114300" simplePos="0" relativeHeight="251774976" behindDoc="0" locked="0" layoutInCell="1" allowOverlap="1" wp14:anchorId="6A904BF9" wp14:editId="6D995AAC">
              <wp:simplePos x="0" y="0"/>
              <wp:positionH relativeFrom="page">
                <wp:align>center</wp:align>
              </wp:positionH>
              <wp:positionV relativeFrom="paragraph">
                <wp:posOffset>572770</wp:posOffset>
              </wp:positionV>
              <wp:extent cx="5753100" cy="53657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5365750"/>
                      </a:xfrm>
                      <a:prstGeom prst="rect">
                        <a:avLst/>
                      </a:prstGeom>
                      <a:noFill/>
                      <a:ln>
                        <a:noFill/>
                      </a:ln>
                    </pic:spPr>
                  </pic:pic>
                </a:graphicData>
              </a:graphic>
            </wp:anchor>
          </w:drawing>
        </w:r>
        <w:proofErr w:type="spellStart"/>
        <w:r>
          <w:t>Quên</w:t>
        </w:r>
        <w:proofErr w:type="spellEnd"/>
        <w:r>
          <w:t xml:space="preserve"> </w:t>
        </w:r>
        <w:proofErr w:type="spellStart"/>
        <w:r>
          <w:t>mật</w:t>
        </w:r>
        <w:proofErr w:type="spellEnd"/>
        <w:r>
          <w:t xml:space="preserve"> </w:t>
        </w:r>
        <w:proofErr w:type="spellStart"/>
        <w:r>
          <w:t>khẩu</w:t>
        </w:r>
        <w:proofErr w:type="spellEnd"/>
      </w:ins>
    </w:p>
    <w:p w14:paraId="0BD9C00A" w14:textId="77777777" w:rsidR="00D63581" w:rsidRPr="00D63581" w:rsidRDefault="00D63581" w:rsidP="00D63581">
      <w:pPr>
        <w:pStyle w:val="Title"/>
        <w:rPr>
          <w:ins w:id="3270" w:author="Dong Trieu" w:date="2023-04-04T10:40:00Z"/>
          <w:rPrChange w:id="3271" w:author="Dong Trieu" w:date="2023-04-04T10:40:00Z">
            <w:rPr>
              <w:ins w:id="3272" w:author="Dong Trieu" w:date="2023-04-04T10:40:00Z"/>
            </w:rPr>
          </w:rPrChange>
        </w:rPr>
        <w:pPrChange w:id="3273" w:author="Dong Trieu" w:date="2023-04-04T10:40:00Z">
          <w:pPr>
            <w:pStyle w:val="Muc1"/>
            <w:numPr>
              <w:ilvl w:val="3"/>
              <w:numId w:val="21"/>
            </w:numPr>
            <w:ind w:left="1728" w:hanging="648"/>
          </w:pPr>
        </w:pPrChange>
      </w:pPr>
    </w:p>
    <w:p w14:paraId="7B8866D1" w14:textId="5D07A65F" w:rsidR="007F0087" w:rsidRDefault="006C04F1" w:rsidP="000E4AC9">
      <w:pPr>
        <w:pStyle w:val="Muc1"/>
        <w:numPr>
          <w:ilvl w:val="3"/>
          <w:numId w:val="21"/>
        </w:numPr>
      </w:pPr>
      <w:r>
        <w:rPr>
          <w:noProof/>
        </w:rPr>
        <w:lastRenderedPageBreak/>
        <mc:AlternateContent>
          <mc:Choice Requires="wps">
            <w:drawing>
              <wp:anchor distT="0" distB="0" distL="114300" distR="114300" simplePos="0" relativeHeight="251728896" behindDoc="0" locked="0" layoutInCell="1" allowOverlap="1" wp14:anchorId="3E7BC26D" wp14:editId="4A7296E6">
                <wp:simplePos x="0" y="0"/>
                <wp:positionH relativeFrom="column">
                  <wp:posOffset>1905</wp:posOffset>
                </wp:positionH>
                <wp:positionV relativeFrom="paragraph">
                  <wp:posOffset>2959735</wp:posOffset>
                </wp:positionV>
                <wp:extent cx="575754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1EE9ECB2" w14:textId="3B894C46" w:rsidR="006C04F1" w:rsidRPr="000903EC" w:rsidRDefault="006C04F1" w:rsidP="00CA6742">
                            <w:pPr>
                              <w:pStyle w:val="Caption"/>
                              <w:jc w:val="center"/>
                              <w:rPr>
                                <w:noProof/>
                              </w:rPr>
                              <w:pPrChange w:id="3274" w:author="Dong Trieu" w:date="2023-04-04T09:54:00Z">
                                <w:pPr>
                                  <w:pStyle w:val="Caption"/>
                                </w:pPr>
                              </w:pPrChange>
                            </w:pPr>
                            <w:bookmarkStart w:id="3275" w:name="_Toc131458050"/>
                            <w:proofErr w:type="spellStart"/>
                            <w:r>
                              <w:t>Hình</w:t>
                            </w:r>
                            <w:proofErr w:type="spellEnd"/>
                            <w:r>
                              <w:t xml:space="preserve"> </w:t>
                            </w:r>
                            <w:fldSimple w:instr=" SEQ Hình \* ARABIC ">
                              <w:ins w:id="3276" w:author="Dong Trieu" w:date="2023-04-04T10:40:00Z">
                                <w:r w:rsidR="00D63581">
                                  <w:rPr>
                                    <w:noProof/>
                                  </w:rPr>
                                  <w:t>17</w:t>
                                </w:r>
                              </w:ins>
                              <w:del w:id="3277" w:author="Dong Trieu" w:date="2023-04-04T09:54:00Z">
                                <w:r w:rsidR="004D7106" w:rsidDel="00CA6742">
                                  <w:rPr>
                                    <w:noProof/>
                                  </w:rPr>
                                  <w:delText>18</w:delText>
                                </w:r>
                              </w:del>
                            </w:fldSimple>
                            <w:r w:rsidRPr="001E5142">
                              <w:t>. Sequence</w:t>
                            </w:r>
                            <w:r>
                              <w:t xml:space="preserve"> </w:t>
                            </w:r>
                            <w:proofErr w:type="spellStart"/>
                            <w:r>
                              <w:t>Xóa</w:t>
                            </w:r>
                            <w:proofErr w:type="spellEnd"/>
                            <w:r>
                              <w:t xml:space="preserve"> </w:t>
                            </w:r>
                            <w:proofErr w:type="spellStart"/>
                            <w:r>
                              <w:t>sản</w:t>
                            </w:r>
                            <w:proofErr w:type="spellEnd"/>
                            <w:r>
                              <w:t xml:space="preserve"> </w:t>
                            </w:r>
                            <w:proofErr w:type="spellStart"/>
                            <w:r>
                              <w:t>phẩm</w:t>
                            </w:r>
                            <w:bookmarkEnd w:id="32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BC26D" id="Text Box 56" o:spid="_x0000_s1034" type="#_x0000_t202" style="position:absolute;left:0;text-align:left;margin-left:.15pt;margin-top:233.05pt;width:453.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" stroked="f">
                <v:textbox style="mso-fit-shape-to-text:t" inset="0,0,0,0">
                  <w:txbxContent>
                    <w:p w14:paraId="1EE9ECB2" w14:textId="3B894C46" w:rsidR="006C04F1" w:rsidRPr="000903EC" w:rsidRDefault="006C04F1" w:rsidP="00CA6742">
                      <w:pPr>
                        <w:pStyle w:val="Caption"/>
                        <w:jc w:val="center"/>
                        <w:rPr>
                          <w:noProof/>
                        </w:rPr>
                        <w:pPrChange w:id="3278" w:author="Dong Trieu" w:date="2023-04-04T09:54:00Z">
                          <w:pPr>
                            <w:pStyle w:val="Caption"/>
                          </w:pPr>
                        </w:pPrChange>
                      </w:pPr>
                      <w:bookmarkStart w:id="3279" w:name="_Toc131458050"/>
                      <w:proofErr w:type="spellStart"/>
                      <w:r>
                        <w:t>Hình</w:t>
                      </w:r>
                      <w:proofErr w:type="spellEnd"/>
                      <w:r>
                        <w:t xml:space="preserve"> </w:t>
                      </w:r>
                      <w:fldSimple w:instr=" SEQ Hình \* ARABIC ">
                        <w:ins w:id="3280" w:author="Dong Trieu" w:date="2023-04-04T10:40:00Z">
                          <w:r w:rsidR="00D63581">
                            <w:rPr>
                              <w:noProof/>
                            </w:rPr>
                            <w:t>17</w:t>
                          </w:r>
                        </w:ins>
                        <w:del w:id="3281" w:author="Dong Trieu" w:date="2023-04-04T09:54:00Z">
                          <w:r w:rsidR="004D7106" w:rsidDel="00CA6742">
                            <w:rPr>
                              <w:noProof/>
                            </w:rPr>
                            <w:delText>18</w:delText>
                          </w:r>
                        </w:del>
                      </w:fldSimple>
                      <w:r w:rsidRPr="001E5142">
                        <w:t>. Sequence</w:t>
                      </w:r>
                      <w:r>
                        <w:t xml:space="preserve"> </w:t>
                      </w:r>
                      <w:proofErr w:type="spellStart"/>
                      <w:r>
                        <w:t>Xóa</w:t>
                      </w:r>
                      <w:proofErr w:type="spellEnd"/>
                      <w:r>
                        <w:t xml:space="preserve"> </w:t>
                      </w:r>
                      <w:proofErr w:type="spellStart"/>
                      <w:r>
                        <w:t>sản</w:t>
                      </w:r>
                      <w:proofErr w:type="spellEnd"/>
                      <w:r>
                        <w:t xml:space="preserve"> </w:t>
                      </w:r>
                      <w:proofErr w:type="spellStart"/>
                      <w:r>
                        <w:t>phẩm</w:t>
                      </w:r>
                      <w:bookmarkEnd w:id="3279"/>
                      <w:proofErr w:type="spellEnd"/>
                    </w:p>
                  </w:txbxContent>
                </v:textbox>
                <w10:wrap type="square"/>
              </v:shape>
            </w:pict>
          </mc:Fallback>
        </mc:AlternateContent>
      </w:r>
      <w:r w:rsidR="009B614C">
        <w:rPr>
          <w:noProof/>
        </w:rPr>
        <w:drawing>
          <wp:anchor distT="0" distB="0" distL="114300" distR="114300" simplePos="0" relativeHeight="251706368" behindDoc="0" locked="0" layoutInCell="1" allowOverlap="1" wp14:anchorId="1A920C85" wp14:editId="74249D40">
            <wp:simplePos x="0" y="0"/>
            <wp:positionH relativeFrom="margin">
              <wp:align>right</wp:align>
            </wp:positionH>
            <wp:positionV relativeFrom="paragraph">
              <wp:posOffset>438997</wp:posOffset>
            </wp:positionV>
            <wp:extent cx="5757545" cy="24638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7545" cy="2463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B614C">
        <w:t>Xóa</w:t>
      </w:r>
      <w:proofErr w:type="spellEnd"/>
      <w:r w:rsidR="009B614C">
        <w:t xml:space="preserve"> </w:t>
      </w:r>
      <w:proofErr w:type="spellStart"/>
      <w:r w:rsidR="009B614C">
        <w:t>Sản</w:t>
      </w:r>
      <w:proofErr w:type="spellEnd"/>
      <w:r w:rsidR="009B614C">
        <w:t xml:space="preserve"> </w:t>
      </w:r>
      <w:proofErr w:type="spellStart"/>
      <w:r w:rsidR="009B614C">
        <w:t>Phẩm</w:t>
      </w:r>
      <w:bookmarkEnd w:id="3260"/>
      <w:proofErr w:type="spellEnd"/>
    </w:p>
    <w:p w14:paraId="06A9DF59" w14:textId="5DAF0295" w:rsidR="009B614C" w:rsidRDefault="009B614C">
      <w:pPr>
        <w:pStyle w:val="Muc1"/>
        <w:ind w:left="792" w:firstLine="0"/>
        <w:pPrChange w:id="3282" w:author="Dong Trieu" w:date="2023-04-03T23:10:00Z">
          <w:pPr>
            <w:pStyle w:val="Muc1"/>
            <w:numPr>
              <w:ilvl w:val="3"/>
              <w:numId w:val="21"/>
            </w:numPr>
            <w:ind w:left="1728" w:hanging="648"/>
          </w:pPr>
        </w:pPrChange>
      </w:pPr>
    </w:p>
    <w:p w14:paraId="48726383" w14:textId="77777777" w:rsidR="007F0087" w:rsidRDefault="007F0087">
      <w:pPr>
        <w:pStyle w:val="Muc1"/>
        <w:ind w:left="1728" w:firstLine="0"/>
        <w:pPrChange w:id="3283" w:author="Dong Trieu" w:date="2023-04-03T23:10:00Z">
          <w:pPr>
            <w:pStyle w:val="Muc1"/>
            <w:numPr>
              <w:ilvl w:val="2"/>
              <w:numId w:val="21"/>
            </w:numPr>
            <w:ind w:left="1224" w:hanging="504"/>
          </w:pPr>
        </w:pPrChange>
      </w:pPr>
    </w:p>
    <w:p w14:paraId="77902590" w14:textId="77777777" w:rsidR="00BD7609" w:rsidRDefault="00BD7609">
      <w:pPr>
        <w:spacing w:after="160" w:line="259" w:lineRule="auto"/>
        <w:jc w:val="left"/>
        <w:rPr>
          <w:b/>
          <w:sz w:val="28"/>
        </w:rPr>
      </w:pPr>
      <w:r>
        <w:br w:type="page"/>
      </w:r>
    </w:p>
    <w:p w14:paraId="4E02E0D4" w14:textId="65EAB0DE" w:rsidR="009E3790" w:rsidRDefault="00BD7609" w:rsidP="009E3790">
      <w:pPr>
        <w:pStyle w:val="Muc1"/>
        <w:numPr>
          <w:ilvl w:val="2"/>
          <w:numId w:val="21"/>
        </w:numPr>
      </w:pPr>
      <w:bookmarkStart w:id="3284" w:name="_Toc131493828"/>
      <w:r>
        <w:lastRenderedPageBreak/>
        <w:t>Activity</w:t>
      </w:r>
      <w:bookmarkEnd w:id="3284"/>
    </w:p>
    <w:p w14:paraId="70D6DD59" w14:textId="26D00961" w:rsidR="00BD7609" w:rsidRDefault="006C04F1" w:rsidP="00DC6A22">
      <w:pPr>
        <w:pStyle w:val="Muc1"/>
        <w:numPr>
          <w:ilvl w:val="3"/>
          <w:numId w:val="21"/>
        </w:numPr>
      </w:pPr>
      <w:bookmarkStart w:id="3285" w:name="_Toc131493829"/>
      <w:r>
        <w:rPr>
          <w:noProof/>
        </w:rPr>
        <mc:AlternateContent>
          <mc:Choice Requires="wps">
            <w:drawing>
              <wp:anchor distT="0" distB="0" distL="114300" distR="114300" simplePos="0" relativeHeight="251730944" behindDoc="0" locked="0" layoutInCell="1" allowOverlap="1" wp14:anchorId="16049280" wp14:editId="714F48C1">
                <wp:simplePos x="0" y="0"/>
                <wp:positionH relativeFrom="column">
                  <wp:posOffset>1905</wp:posOffset>
                </wp:positionH>
                <wp:positionV relativeFrom="paragraph">
                  <wp:posOffset>3844290</wp:posOffset>
                </wp:positionV>
                <wp:extent cx="5757545"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2D3F2B9F" w14:textId="63A85897" w:rsidR="006C04F1" w:rsidRPr="00FA0471" w:rsidRDefault="006C04F1" w:rsidP="00CA6742">
                            <w:pPr>
                              <w:pStyle w:val="Caption"/>
                              <w:jc w:val="center"/>
                              <w:rPr>
                                <w:noProof/>
                              </w:rPr>
                              <w:pPrChange w:id="3286" w:author="Dong Trieu" w:date="2023-04-04T09:54:00Z">
                                <w:pPr>
                                  <w:pStyle w:val="Caption"/>
                                </w:pPr>
                              </w:pPrChange>
                            </w:pPr>
                            <w:bookmarkStart w:id="3287" w:name="_Toc131458051"/>
                            <w:proofErr w:type="spellStart"/>
                            <w:ins w:id="3288" w:author="Dong Trieu" w:date="2023-04-03T23:39:00Z">
                              <w:r>
                                <w:t>Hình</w:t>
                              </w:r>
                              <w:proofErr w:type="spellEnd"/>
                              <w:r>
                                <w:t xml:space="preserve"> </w:t>
                              </w:r>
                            </w:ins>
                            <w:fldSimple w:instr=" SEQ Hình \* ARABIC ">
                              <w:ins w:id="3289" w:author="Dong Trieu" w:date="2023-04-04T10:40:00Z">
                                <w:r w:rsidR="00D63581">
                                  <w:rPr>
                                    <w:noProof/>
                                  </w:rPr>
                                  <w:t>18</w:t>
                                </w:r>
                              </w:ins>
                              <w:del w:id="3290" w:author="Dong Trieu" w:date="2023-04-04T09:54:00Z">
                                <w:r w:rsidR="004D7106" w:rsidDel="00CA6742">
                                  <w:rPr>
                                    <w:noProof/>
                                  </w:rPr>
                                  <w:delText>19</w:delText>
                                </w:r>
                              </w:del>
                            </w:fldSimple>
                            <w:ins w:id="3291" w:author="Dong Trieu" w:date="2023-04-03T23:39:00Z">
                              <w:r>
                                <w:t xml:space="preserve">. Activity </w:t>
                              </w:r>
                              <w:proofErr w:type="spellStart"/>
                              <w:r>
                                <w:t>Đăng</w:t>
                              </w:r>
                              <w:proofErr w:type="spellEnd"/>
                              <w:r>
                                <w:t xml:space="preserve"> </w:t>
                              </w:r>
                              <w:proofErr w:type="spellStart"/>
                              <w:r>
                                <w:t>nhập</w:t>
                              </w:r>
                            </w:ins>
                            <w:bookmarkEnd w:id="3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9280" id="Text Box 57" o:spid="_x0000_s1035" type="#_x0000_t202" style="position:absolute;left:0;text-align:left;margin-left:.15pt;margin-top:302.7pt;width:453.3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" stroked="f">
                <v:textbox style="mso-fit-shape-to-text:t" inset="0,0,0,0">
                  <w:txbxContent>
                    <w:p w14:paraId="2D3F2B9F" w14:textId="63A85897" w:rsidR="006C04F1" w:rsidRPr="00FA0471" w:rsidRDefault="006C04F1" w:rsidP="00CA6742">
                      <w:pPr>
                        <w:pStyle w:val="Caption"/>
                        <w:jc w:val="center"/>
                        <w:rPr>
                          <w:noProof/>
                        </w:rPr>
                        <w:pPrChange w:id="3292" w:author="Dong Trieu" w:date="2023-04-04T09:54:00Z">
                          <w:pPr>
                            <w:pStyle w:val="Caption"/>
                          </w:pPr>
                        </w:pPrChange>
                      </w:pPr>
                      <w:bookmarkStart w:id="3293" w:name="_Toc131458051"/>
                      <w:proofErr w:type="spellStart"/>
                      <w:ins w:id="3294" w:author="Dong Trieu" w:date="2023-04-03T23:39:00Z">
                        <w:r>
                          <w:t>Hình</w:t>
                        </w:r>
                        <w:proofErr w:type="spellEnd"/>
                        <w:r>
                          <w:t xml:space="preserve"> </w:t>
                        </w:r>
                      </w:ins>
                      <w:fldSimple w:instr=" SEQ Hình \* ARABIC ">
                        <w:ins w:id="3295" w:author="Dong Trieu" w:date="2023-04-04T10:40:00Z">
                          <w:r w:rsidR="00D63581">
                            <w:rPr>
                              <w:noProof/>
                            </w:rPr>
                            <w:t>18</w:t>
                          </w:r>
                        </w:ins>
                        <w:del w:id="3296" w:author="Dong Trieu" w:date="2023-04-04T09:54:00Z">
                          <w:r w:rsidR="004D7106" w:rsidDel="00CA6742">
                            <w:rPr>
                              <w:noProof/>
                            </w:rPr>
                            <w:delText>19</w:delText>
                          </w:r>
                        </w:del>
                      </w:fldSimple>
                      <w:ins w:id="3297" w:author="Dong Trieu" w:date="2023-04-03T23:39:00Z">
                        <w:r>
                          <w:t xml:space="preserve">. Activity </w:t>
                        </w:r>
                        <w:proofErr w:type="spellStart"/>
                        <w:r>
                          <w:t>Đăng</w:t>
                        </w:r>
                        <w:proofErr w:type="spellEnd"/>
                        <w:r>
                          <w:t xml:space="preserve"> </w:t>
                        </w:r>
                        <w:proofErr w:type="spellStart"/>
                        <w:r>
                          <w:t>nhập</w:t>
                        </w:r>
                      </w:ins>
                      <w:bookmarkEnd w:id="3293"/>
                      <w:proofErr w:type="spellEnd"/>
                    </w:p>
                  </w:txbxContent>
                </v:textbox>
                <w10:wrap type="square"/>
              </v:shape>
            </w:pict>
          </mc:Fallback>
        </mc:AlternateContent>
      </w:r>
      <w:r w:rsidR="002B4EF6">
        <w:rPr>
          <w:noProof/>
        </w:rPr>
        <w:drawing>
          <wp:anchor distT="0" distB="0" distL="114300" distR="114300" simplePos="0" relativeHeight="251707392" behindDoc="0" locked="0" layoutInCell="1" allowOverlap="1" wp14:anchorId="403071FF" wp14:editId="5AF5C18C">
            <wp:simplePos x="0" y="0"/>
            <wp:positionH relativeFrom="margin">
              <wp:align>right</wp:align>
            </wp:positionH>
            <wp:positionV relativeFrom="paragraph">
              <wp:posOffset>324908</wp:posOffset>
            </wp:positionV>
            <wp:extent cx="5757545" cy="3462655"/>
            <wp:effectExtent l="0" t="0" r="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545" cy="3462655"/>
                    </a:xfrm>
                    <a:prstGeom prst="rect">
                      <a:avLst/>
                    </a:prstGeom>
                    <a:noFill/>
                    <a:ln>
                      <a:noFill/>
                    </a:ln>
                  </pic:spPr>
                </pic:pic>
              </a:graphicData>
            </a:graphic>
          </wp:anchor>
        </w:drawing>
      </w:r>
      <w:proofErr w:type="spellStart"/>
      <w:r w:rsidR="00BD7609">
        <w:t>Đăng</w:t>
      </w:r>
      <w:proofErr w:type="spellEnd"/>
      <w:r w:rsidR="00BD7609">
        <w:t xml:space="preserve"> </w:t>
      </w:r>
      <w:proofErr w:type="spellStart"/>
      <w:r w:rsidR="00BD7609">
        <w:t>nhập</w:t>
      </w:r>
      <w:bookmarkEnd w:id="3285"/>
      <w:proofErr w:type="spellEnd"/>
    </w:p>
    <w:p w14:paraId="2BA31D73" w14:textId="7462498A" w:rsidR="00BD7609" w:rsidRDefault="00BD7609">
      <w:pPr>
        <w:pStyle w:val="Muc1"/>
        <w:ind w:left="1728" w:firstLine="0"/>
        <w:pPrChange w:id="3298" w:author="Dong Trieu" w:date="2023-04-03T23:10:00Z">
          <w:pPr>
            <w:pStyle w:val="Muc1"/>
            <w:numPr>
              <w:ilvl w:val="3"/>
              <w:numId w:val="21"/>
            </w:numPr>
            <w:ind w:left="1728" w:hanging="648"/>
          </w:pPr>
        </w:pPrChange>
      </w:pPr>
    </w:p>
    <w:p w14:paraId="62E65A9A" w14:textId="4DD13AB9" w:rsidR="00BD7609" w:rsidRDefault="006C04F1" w:rsidP="00DC6A22">
      <w:pPr>
        <w:pStyle w:val="Muc1"/>
        <w:numPr>
          <w:ilvl w:val="3"/>
          <w:numId w:val="21"/>
        </w:numPr>
      </w:pPr>
      <w:bookmarkStart w:id="3299" w:name="_Toc131493830"/>
      <w:r>
        <w:rPr>
          <w:noProof/>
        </w:rPr>
        <mc:AlternateContent>
          <mc:Choice Requires="wps">
            <w:drawing>
              <wp:anchor distT="0" distB="0" distL="114300" distR="114300" simplePos="0" relativeHeight="251732992" behindDoc="0" locked="0" layoutInCell="1" allowOverlap="1" wp14:anchorId="6EC6ACFC" wp14:editId="03020E9D">
                <wp:simplePos x="0" y="0"/>
                <wp:positionH relativeFrom="column">
                  <wp:posOffset>6350</wp:posOffset>
                </wp:positionH>
                <wp:positionV relativeFrom="paragraph">
                  <wp:posOffset>3439160</wp:posOffset>
                </wp:positionV>
                <wp:extent cx="574865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42D7E3A6" w14:textId="40539973" w:rsidR="006C04F1" w:rsidRPr="00CE7F1E" w:rsidRDefault="006C04F1" w:rsidP="00CA6742">
                            <w:pPr>
                              <w:pStyle w:val="Caption"/>
                              <w:jc w:val="center"/>
                              <w:rPr>
                                <w:noProof/>
                              </w:rPr>
                              <w:pPrChange w:id="3300" w:author="Dong Trieu" w:date="2023-04-04T09:55:00Z">
                                <w:pPr>
                                  <w:pStyle w:val="Caption"/>
                                </w:pPr>
                              </w:pPrChange>
                            </w:pPr>
                            <w:bookmarkStart w:id="3301" w:name="_Toc131458052"/>
                            <w:proofErr w:type="spellStart"/>
                            <w:r>
                              <w:t>Hình</w:t>
                            </w:r>
                            <w:proofErr w:type="spellEnd"/>
                            <w:r>
                              <w:t xml:space="preserve"> </w:t>
                            </w:r>
                            <w:fldSimple w:instr=" SEQ Hình \* ARABIC ">
                              <w:ins w:id="3302" w:author="Dong Trieu" w:date="2023-04-04T10:40:00Z">
                                <w:r w:rsidR="00D63581">
                                  <w:rPr>
                                    <w:noProof/>
                                  </w:rPr>
                                  <w:t>19</w:t>
                                </w:r>
                              </w:ins>
                              <w:del w:id="3303" w:author="Dong Trieu" w:date="2023-04-04T09:55:00Z">
                                <w:r w:rsidR="004D7106" w:rsidDel="00CA6742">
                                  <w:rPr>
                                    <w:noProof/>
                                  </w:rPr>
                                  <w:delText>20</w:delText>
                                </w:r>
                              </w:del>
                            </w:fldSimple>
                            <w:r w:rsidRPr="00DE077D">
                              <w:t xml:space="preserve">. Activity </w:t>
                            </w:r>
                            <w:proofErr w:type="spellStart"/>
                            <w:r>
                              <w:t>Đăng</w:t>
                            </w:r>
                            <w:proofErr w:type="spellEnd"/>
                            <w:r>
                              <w:t xml:space="preserve"> </w:t>
                            </w:r>
                            <w:proofErr w:type="spellStart"/>
                            <w:r>
                              <w:t>nhập</w:t>
                            </w:r>
                            <w:proofErr w:type="spellEnd"/>
                            <w:r>
                              <w:t xml:space="preserve"> Facebook</w:t>
                            </w:r>
                            <w:bookmarkEnd w:id="3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6ACFC" id="Text Box 58" o:spid="_x0000_s1036" type="#_x0000_t202" style="position:absolute;left:0;text-align:left;margin-left:.5pt;margin-top:270.8pt;width:452.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" stroked="f">
                <v:textbox style="mso-fit-shape-to-text:t" inset="0,0,0,0">
                  <w:txbxContent>
                    <w:p w14:paraId="42D7E3A6" w14:textId="40539973" w:rsidR="006C04F1" w:rsidRPr="00CE7F1E" w:rsidRDefault="006C04F1" w:rsidP="00CA6742">
                      <w:pPr>
                        <w:pStyle w:val="Caption"/>
                        <w:jc w:val="center"/>
                        <w:rPr>
                          <w:noProof/>
                        </w:rPr>
                        <w:pPrChange w:id="3304" w:author="Dong Trieu" w:date="2023-04-04T09:55:00Z">
                          <w:pPr>
                            <w:pStyle w:val="Caption"/>
                          </w:pPr>
                        </w:pPrChange>
                      </w:pPr>
                      <w:bookmarkStart w:id="3305" w:name="_Toc131458052"/>
                      <w:proofErr w:type="spellStart"/>
                      <w:r>
                        <w:t>Hình</w:t>
                      </w:r>
                      <w:proofErr w:type="spellEnd"/>
                      <w:r>
                        <w:t xml:space="preserve"> </w:t>
                      </w:r>
                      <w:fldSimple w:instr=" SEQ Hình \* ARABIC ">
                        <w:ins w:id="3306" w:author="Dong Trieu" w:date="2023-04-04T10:40:00Z">
                          <w:r w:rsidR="00D63581">
                            <w:rPr>
                              <w:noProof/>
                            </w:rPr>
                            <w:t>19</w:t>
                          </w:r>
                        </w:ins>
                        <w:del w:id="3307" w:author="Dong Trieu" w:date="2023-04-04T09:55:00Z">
                          <w:r w:rsidR="004D7106" w:rsidDel="00CA6742">
                            <w:rPr>
                              <w:noProof/>
                            </w:rPr>
                            <w:delText>20</w:delText>
                          </w:r>
                        </w:del>
                      </w:fldSimple>
                      <w:r w:rsidRPr="00DE077D">
                        <w:t xml:space="preserve">. Activity </w:t>
                      </w:r>
                      <w:proofErr w:type="spellStart"/>
                      <w:r>
                        <w:t>Đăng</w:t>
                      </w:r>
                      <w:proofErr w:type="spellEnd"/>
                      <w:r>
                        <w:t xml:space="preserve"> </w:t>
                      </w:r>
                      <w:proofErr w:type="spellStart"/>
                      <w:r>
                        <w:t>nhập</w:t>
                      </w:r>
                      <w:proofErr w:type="spellEnd"/>
                      <w:r>
                        <w:t xml:space="preserve"> Facebook</w:t>
                      </w:r>
                      <w:bookmarkEnd w:id="3305"/>
                    </w:p>
                  </w:txbxContent>
                </v:textbox>
                <w10:wrap type="square"/>
              </v:shape>
            </w:pict>
          </mc:Fallback>
        </mc:AlternateContent>
      </w:r>
      <w:r w:rsidR="00EF2540">
        <w:rPr>
          <w:noProof/>
        </w:rPr>
        <w:drawing>
          <wp:anchor distT="0" distB="0" distL="114300" distR="114300" simplePos="0" relativeHeight="251708416" behindDoc="0" locked="0" layoutInCell="1" allowOverlap="1" wp14:anchorId="62E119F7" wp14:editId="6565DC9C">
            <wp:simplePos x="0" y="0"/>
            <wp:positionH relativeFrom="margin">
              <wp:align>right</wp:align>
            </wp:positionH>
            <wp:positionV relativeFrom="paragraph">
              <wp:posOffset>367242</wp:posOffset>
            </wp:positionV>
            <wp:extent cx="5748655" cy="31070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655" cy="3107055"/>
                    </a:xfrm>
                    <a:prstGeom prst="rect">
                      <a:avLst/>
                    </a:prstGeom>
                    <a:noFill/>
                    <a:ln>
                      <a:noFill/>
                    </a:ln>
                  </pic:spPr>
                </pic:pic>
              </a:graphicData>
            </a:graphic>
          </wp:anchor>
        </w:drawing>
      </w:r>
      <w:proofErr w:type="spellStart"/>
      <w:r w:rsidR="002B4EF6">
        <w:t>Đăng</w:t>
      </w:r>
      <w:proofErr w:type="spellEnd"/>
      <w:r w:rsidR="002B4EF6">
        <w:t xml:space="preserve"> </w:t>
      </w:r>
      <w:proofErr w:type="spellStart"/>
      <w:r w:rsidR="002B4EF6">
        <w:t>nhập</w:t>
      </w:r>
      <w:proofErr w:type="spellEnd"/>
      <w:r w:rsidR="002B4EF6">
        <w:t xml:space="preserve"> </w:t>
      </w:r>
      <w:proofErr w:type="spellStart"/>
      <w:r w:rsidR="002B4EF6">
        <w:t>bằng</w:t>
      </w:r>
      <w:proofErr w:type="spellEnd"/>
      <w:r w:rsidR="002B4EF6">
        <w:t xml:space="preserve"> Facebook</w:t>
      </w:r>
      <w:bookmarkEnd w:id="3299"/>
    </w:p>
    <w:p w14:paraId="234D590B" w14:textId="47322D08" w:rsidR="00EA26E7" w:rsidRDefault="00EA26E7">
      <w:pPr>
        <w:spacing w:after="160" w:line="259" w:lineRule="auto"/>
        <w:jc w:val="left"/>
        <w:rPr>
          <w:b/>
          <w:sz w:val="28"/>
        </w:rPr>
      </w:pPr>
    </w:p>
    <w:p w14:paraId="55822B65" w14:textId="2C2D7373" w:rsidR="00BD7609" w:rsidRDefault="006C04F1" w:rsidP="00BD7609">
      <w:pPr>
        <w:pStyle w:val="Muc1"/>
        <w:numPr>
          <w:ilvl w:val="3"/>
          <w:numId w:val="21"/>
        </w:numPr>
      </w:pPr>
      <w:bookmarkStart w:id="3308" w:name="_Toc131493831"/>
      <w:r>
        <w:rPr>
          <w:noProof/>
        </w:rPr>
        <w:lastRenderedPageBreak/>
        <mc:AlternateContent>
          <mc:Choice Requires="wps">
            <w:drawing>
              <wp:anchor distT="0" distB="0" distL="114300" distR="114300" simplePos="0" relativeHeight="251735040" behindDoc="0" locked="0" layoutInCell="1" allowOverlap="1" wp14:anchorId="66B2D3FF" wp14:editId="27A2FE00">
                <wp:simplePos x="0" y="0"/>
                <wp:positionH relativeFrom="column">
                  <wp:posOffset>1905</wp:posOffset>
                </wp:positionH>
                <wp:positionV relativeFrom="paragraph">
                  <wp:posOffset>5929630</wp:posOffset>
                </wp:positionV>
                <wp:extent cx="575754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41099F4" w14:textId="57022921" w:rsidR="006C04F1" w:rsidRPr="00657F9F" w:rsidRDefault="006C04F1" w:rsidP="00CA6742">
                            <w:pPr>
                              <w:pStyle w:val="Caption"/>
                              <w:jc w:val="center"/>
                              <w:rPr>
                                <w:noProof/>
                              </w:rPr>
                              <w:pPrChange w:id="3309" w:author="Dong Trieu" w:date="2023-04-04T09:55:00Z">
                                <w:pPr>
                                  <w:pStyle w:val="Caption"/>
                                </w:pPr>
                              </w:pPrChange>
                            </w:pPr>
                            <w:bookmarkStart w:id="3310" w:name="_Toc131458053"/>
                            <w:proofErr w:type="spellStart"/>
                            <w:ins w:id="3311" w:author="Dong Trieu" w:date="2023-04-03T23:40:00Z">
                              <w:r>
                                <w:t>Hình</w:t>
                              </w:r>
                              <w:proofErr w:type="spellEnd"/>
                              <w:r>
                                <w:t xml:space="preserve"> </w:t>
                              </w:r>
                            </w:ins>
                            <w:fldSimple w:instr=" SEQ Hình \* ARABIC ">
                              <w:ins w:id="3312" w:author="Dong Trieu" w:date="2023-04-04T10:40:00Z">
                                <w:r w:rsidR="00D63581">
                                  <w:rPr>
                                    <w:noProof/>
                                  </w:rPr>
                                  <w:t>20</w:t>
                                </w:r>
                              </w:ins>
                              <w:del w:id="3313" w:author="Dong Trieu" w:date="2023-04-04T09:55:00Z">
                                <w:r w:rsidR="004D7106" w:rsidDel="00CA6742">
                                  <w:rPr>
                                    <w:noProof/>
                                  </w:rPr>
                                  <w:delText>21</w:delText>
                                </w:r>
                              </w:del>
                            </w:fldSimple>
                            <w:ins w:id="3314" w:author="Dong Trieu" w:date="2023-04-03T23:40:00Z">
                              <w:r w:rsidRPr="00F50BFD">
                                <w:t xml:space="preserve">. Activity </w:t>
                              </w:r>
                              <w:r>
                                <w:t xml:space="preserve">Mua </w:t>
                              </w:r>
                              <w:proofErr w:type="spellStart"/>
                              <w:r>
                                <w:t>hàng</w:t>
                              </w:r>
                            </w:ins>
                            <w:bookmarkEnd w:id="33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2D3FF" id="Text Box 59" o:spid="_x0000_s1037" type="#_x0000_t202" style="position:absolute;left:0;text-align:left;margin-left:.15pt;margin-top:466.9pt;width:453.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" stroked="f">
                <v:textbox style="mso-fit-shape-to-text:t" inset="0,0,0,0">
                  <w:txbxContent>
                    <w:p w14:paraId="441099F4" w14:textId="57022921" w:rsidR="006C04F1" w:rsidRPr="00657F9F" w:rsidRDefault="006C04F1" w:rsidP="00CA6742">
                      <w:pPr>
                        <w:pStyle w:val="Caption"/>
                        <w:jc w:val="center"/>
                        <w:rPr>
                          <w:noProof/>
                        </w:rPr>
                        <w:pPrChange w:id="3315" w:author="Dong Trieu" w:date="2023-04-04T09:55:00Z">
                          <w:pPr>
                            <w:pStyle w:val="Caption"/>
                          </w:pPr>
                        </w:pPrChange>
                      </w:pPr>
                      <w:bookmarkStart w:id="3316" w:name="_Toc131458053"/>
                      <w:proofErr w:type="spellStart"/>
                      <w:ins w:id="3317" w:author="Dong Trieu" w:date="2023-04-03T23:40:00Z">
                        <w:r>
                          <w:t>Hình</w:t>
                        </w:r>
                        <w:proofErr w:type="spellEnd"/>
                        <w:r>
                          <w:t xml:space="preserve"> </w:t>
                        </w:r>
                      </w:ins>
                      <w:fldSimple w:instr=" SEQ Hình \* ARABIC ">
                        <w:ins w:id="3318" w:author="Dong Trieu" w:date="2023-04-04T10:40:00Z">
                          <w:r w:rsidR="00D63581">
                            <w:rPr>
                              <w:noProof/>
                            </w:rPr>
                            <w:t>20</w:t>
                          </w:r>
                        </w:ins>
                        <w:del w:id="3319" w:author="Dong Trieu" w:date="2023-04-04T09:55:00Z">
                          <w:r w:rsidR="004D7106" w:rsidDel="00CA6742">
                            <w:rPr>
                              <w:noProof/>
                            </w:rPr>
                            <w:delText>21</w:delText>
                          </w:r>
                        </w:del>
                      </w:fldSimple>
                      <w:ins w:id="3320" w:author="Dong Trieu" w:date="2023-04-03T23:40:00Z">
                        <w:r w:rsidRPr="00F50BFD">
                          <w:t xml:space="preserve">. Activity </w:t>
                        </w:r>
                        <w:r>
                          <w:t xml:space="preserve">Mua </w:t>
                        </w:r>
                        <w:proofErr w:type="spellStart"/>
                        <w:r>
                          <w:t>hàng</w:t>
                        </w:r>
                      </w:ins>
                      <w:bookmarkEnd w:id="3316"/>
                      <w:proofErr w:type="spellEnd"/>
                    </w:p>
                  </w:txbxContent>
                </v:textbox>
                <w10:wrap type="square"/>
              </v:shape>
            </w:pict>
          </mc:Fallback>
        </mc:AlternateContent>
      </w:r>
      <w:r w:rsidR="00187E8C">
        <w:rPr>
          <w:noProof/>
        </w:rPr>
        <w:drawing>
          <wp:anchor distT="0" distB="0" distL="114300" distR="114300" simplePos="0" relativeHeight="251709440" behindDoc="0" locked="0" layoutInCell="1" allowOverlap="1" wp14:anchorId="655E0E1E" wp14:editId="5456EDBC">
            <wp:simplePos x="0" y="0"/>
            <wp:positionH relativeFrom="margin">
              <wp:align>right</wp:align>
            </wp:positionH>
            <wp:positionV relativeFrom="paragraph">
              <wp:posOffset>436880</wp:posOffset>
            </wp:positionV>
            <wp:extent cx="5757545" cy="54356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7545" cy="543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5583">
        <w:t xml:space="preserve">Mua </w:t>
      </w:r>
      <w:proofErr w:type="spellStart"/>
      <w:r w:rsidR="006E5583">
        <w:t>hàng</w:t>
      </w:r>
      <w:bookmarkEnd w:id="3308"/>
      <w:proofErr w:type="spellEnd"/>
    </w:p>
    <w:p w14:paraId="1A7608A5" w14:textId="1ADED3C7" w:rsidR="00187E8C" w:rsidRDefault="00187E8C">
      <w:pPr>
        <w:pStyle w:val="Muc1"/>
        <w:ind w:left="1728" w:firstLine="0"/>
        <w:pPrChange w:id="3321" w:author="Dong Trieu" w:date="2023-04-03T23:11:00Z">
          <w:pPr>
            <w:pStyle w:val="Muc1"/>
            <w:numPr>
              <w:ilvl w:val="3"/>
              <w:numId w:val="21"/>
            </w:numPr>
            <w:ind w:left="1728" w:hanging="648"/>
          </w:pPr>
        </w:pPrChange>
      </w:pPr>
    </w:p>
    <w:p w14:paraId="186E79E8" w14:textId="77777777" w:rsidR="00187E8C" w:rsidRDefault="00187E8C">
      <w:pPr>
        <w:spacing w:after="160" w:line="259" w:lineRule="auto"/>
        <w:jc w:val="left"/>
        <w:rPr>
          <w:b/>
          <w:sz w:val="28"/>
        </w:rPr>
      </w:pPr>
      <w:r>
        <w:br w:type="page"/>
      </w:r>
    </w:p>
    <w:p w14:paraId="366C1E9F" w14:textId="17EA73F0" w:rsidR="00BD7609" w:rsidRDefault="00187E8C" w:rsidP="00BD7609">
      <w:pPr>
        <w:pStyle w:val="Muc1"/>
        <w:numPr>
          <w:ilvl w:val="3"/>
          <w:numId w:val="21"/>
        </w:numPr>
      </w:pPr>
      <w:bookmarkStart w:id="3322" w:name="_Toc131493832"/>
      <w:proofErr w:type="spellStart"/>
      <w:r>
        <w:lastRenderedPageBreak/>
        <w:t>Quên</w:t>
      </w:r>
      <w:proofErr w:type="spellEnd"/>
      <w:r>
        <w:t xml:space="preserve"> </w:t>
      </w:r>
      <w:proofErr w:type="spellStart"/>
      <w:r>
        <w:t>mật</w:t>
      </w:r>
      <w:proofErr w:type="spellEnd"/>
      <w:r>
        <w:t xml:space="preserve"> </w:t>
      </w:r>
      <w:proofErr w:type="spellStart"/>
      <w:r>
        <w:t>khẩu</w:t>
      </w:r>
      <w:bookmarkEnd w:id="3322"/>
      <w:proofErr w:type="spellEnd"/>
    </w:p>
    <w:p w14:paraId="2AD7B443" w14:textId="77777777" w:rsidR="0030090B" w:rsidRDefault="00187E8C">
      <w:pPr>
        <w:pStyle w:val="Muc1"/>
        <w:ind w:left="792" w:firstLine="0"/>
      </w:pPr>
      <w:bookmarkStart w:id="3323" w:name="_Toc131456226"/>
      <w:bookmarkStart w:id="3324" w:name="_Toc131493833"/>
      <w:r>
        <w:rPr>
          <w:noProof/>
        </w:rPr>
        <w:drawing>
          <wp:inline distT="0" distB="0" distL="0" distR="0" wp14:anchorId="1681789F" wp14:editId="4CEF797B">
            <wp:extent cx="5757545" cy="5638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7545" cy="5638800"/>
                    </a:xfrm>
                    <a:prstGeom prst="rect">
                      <a:avLst/>
                    </a:prstGeom>
                    <a:noFill/>
                    <a:ln>
                      <a:noFill/>
                    </a:ln>
                  </pic:spPr>
                </pic:pic>
              </a:graphicData>
            </a:graphic>
          </wp:inline>
        </w:drawing>
      </w:r>
      <w:bookmarkEnd w:id="3323"/>
      <w:bookmarkEnd w:id="3324"/>
    </w:p>
    <w:p w14:paraId="226338D1" w14:textId="50F7D970" w:rsidR="00187E8C" w:rsidRDefault="0030090B" w:rsidP="00CA6742">
      <w:pPr>
        <w:pStyle w:val="Caption"/>
        <w:jc w:val="center"/>
        <w:pPrChange w:id="3325" w:author="Dong Trieu" w:date="2023-04-04T09:55:00Z">
          <w:pPr>
            <w:pStyle w:val="Caption"/>
          </w:pPr>
        </w:pPrChange>
      </w:pPr>
      <w:bookmarkStart w:id="3326" w:name="_Toc131458054"/>
      <w:proofErr w:type="spellStart"/>
      <w:r>
        <w:t>Hình</w:t>
      </w:r>
      <w:proofErr w:type="spellEnd"/>
      <w:r>
        <w:t xml:space="preserve"> </w:t>
      </w:r>
      <w:fldSimple w:instr=" SEQ Hình \* ARABIC ">
        <w:ins w:id="3327" w:author="Dong Trieu" w:date="2023-04-04T10:40:00Z">
          <w:r w:rsidR="00D63581">
            <w:rPr>
              <w:noProof/>
            </w:rPr>
            <w:t>21</w:t>
          </w:r>
        </w:ins>
        <w:del w:id="3328" w:author="Dong Trieu" w:date="2023-04-04T09:55:00Z">
          <w:r w:rsidR="004D7106" w:rsidDel="00CA6742">
            <w:rPr>
              <w:noProof/>
            </w:rPr>
            <w:delText>22</w:delText>
          </w:r>
        </w:del>
      </w:fldSimple>
      <w:r w:rsidRPr="00D655E9">
        <w:t xml:space="preserve">. Activity </w:t>
      </w:r>
      <w:proofErr w:type="spellStart"/>
      <w:r>
        <w:t>Quên</w:t>
      </w:r>
      <w:proofErr w:type="spellEnd"/>
      <w:r>
        <w:t xml:space="preserve"> </w:t>
      </w:r>
      <w:proofErr w:type="spellStart"/>
      <w:r>
        <w:t>mật</w:t>
      </w:r>
      <w:proofErr w:type="spellEnd"/>
      <w:r>
        <w:t xml:space="preserve"> </w:t>
      </w:r>
      <w:proofErr w:type="spellStart"/>
      <w:r>
        <w:t>khẩu</w:t>
      </w:r>
      <w:bookmarkEnd w:id="3326"/>
      <w:proofErr w:type="spellEnd"/>
    </w:p>
    <w:p w14:paraId="38A21DE9" w14:textId="77777777" w:rsidR="00352FAD" w:rsidRDefault="00352FAD">
      <w:pPr>
        <w:spacing w:after="160" w:line="259" w:lineRule="auto"/>
        <w:jc w:val="left"/>
        <w:rPr>
          <w:b/>
          <w:sz w:val="28"/>
        </w:rPr>
      </w:pPr>
      <w:r>
        <w:br w:type="page"/>
      </w:r>
    </w:p>
    <w:p w14:paraId="401F19F1" w14:textId="0D9213B8" w:rsidR="00BD7609" w:rsidRDefault="0030090B" w:rsidP="00BD7609">
      <w:pPr>
        <w:pStyle w:val="Muc1"/>
        <w:numPr>
          <w:ilvl w:val="3"/>
          <w:numId w:val="21"/>
        </w:numPr>
      </w:pPr>
      <w:bookmarkStart w:id="3329" w:name="_Toc131493834"/>
      <w:r>
        <w:rPr>
          <w:noProof/>
        </w:rPr>
        <w:lastRenderedPageBreak/>
        <mc:AlternateContent>
          <mc:Choice Requires="wps">
            <w:drawing>
              <wp:anchor distT="0" distB="0" distL="114300" distR="114300" simplePos="0" relativeHeight="251737088" behindDoc="0" locked="0" layoutInCell="1" allowOverlap="1" wp14:anchorId="380B265A" wp14:editId="7B820F66">
                <wp:simplePos x="0" y="0"/>
                <wp:positionH relativeFrom="column">
                  <wp:posOffset>1905</wp:posOffset>
                </wp:positionH>
                <wp:positionV relativeFrom="paragraph">
                  <wp:posOffset>5361940</wp:posOffset>
                </wp:positionV>
                <wp:extent cx="575754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4BD53241" w14:textId="7983CD40" w:rsidR="0030090B" w:rsidRPr="008A4C6D" w:rsidRDefault="0030090B" w:rsidP="00CA6742">
                            <w:pPr>
                              <w:pStyle w:val="Caption"/>
                              <w:jc w:val="center"/>
                              <w:rPr>
                                <w:noProof/>
                              </w:rPr>
                            </w:pPr>
                            <w:bookmarkStart w:id="3330" w:name="_Toc131458055"/>
                            <w:proofErr w:type="spellStart"/>
                            <w:ins w:id="3331" w:author="Dong Trieu" w:date="2023-04-03T23:40:00Z">
                              <w:r>
                                <w:t>Hình</w:t>
                              </w:r>
                              <w:proofErr w:type="spellEnd"/>
                              <w:r>
                                <w:t xml:space="preserve"> </w:t>
                              </w:r>
                            </w:ins>
                            <w:fldSimple w:instr=" SEQ Hình \* ARABIC ">
                              <w:ins w:id="3332" w:author="Dong Trieu" w:date="2023-04-04T10:40:00Z">
                                <w:r w:rsidR="00D63581">
                                  <w:rPr>
                                    <w:noProof/>
                                  </w:rPr>
                                  <w:t>22</w:t>
                                </w:r>
                              </w:ins>
                              <w:del w:id="3333" w:author="Dong Trieu" w:date="2023-04-04T09:55:00Z">
                                <w:r w:rsidR="004D7106" w:rsidDel="00CA6742">
                                  <w:rPr>
                                    <w:noProof/>
                                  </w:rPr>
                                  <w:delText>23</w:delText>
                                </w:r>
                              </w:del>
                            </w:fldSimple>
                            <w:ins w:id="3334" w:author="Dong Trieu" w:date="2023-04-03T23:40:00Z">
                              <w:r w:rsidRPr="00F57E72">
                                <w:t xml:space="preserve">. Activity </w:t>
                              </w:r>
                              <w:proofErr w:type="spellStart"/>
                              <w:r>
                                <w:t>Thêm</w:t>
                              </w:r>
                              <w:proofErr w:type="spellEnd"/>
                              <w:r>
                                <w:t xml:space="preserve"> </w:t>
                              </w:r>
                              <w:proofErr w:type="spellStart"/>
                              <w:r>
                                <w:t>sản</w:t>
                              </w:r>
                              <w:proofErr w:type="spellEnd"/>
                              <w:r>
                                <w:t xml:space="preserve"> </w:t>
                              </w:r>
                              <w:proofErr w:type="spellStart"/>
                              <w:r>
                                <w:t>phẩm</w:t>
                              </w:r>
                            </w:ins>
                            <w:bookmarkEnd w:id="33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B265A" id="Text Box 60" o:spid="_x0000_s1038" type="#_x0000_t202" style="position:absolute;left:0;text-align:left;margin-left:.15pt;margin-top:422.2pt;width:453.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" stroked="f">
                <v:textbox style="mso-fit-shape-to-text:t" inset="0,0,0,0">
                  <w:txbxContent>
                    <w:p w14:paraId="4BD53241" w14:textId="7983CD40" w:rsidR="0030090B" w:rsidRPr="008A4C6D" w:rsidRDefault="0030090B" w:rsidP="00CA6742">
                      <w:pPr>
                        <w:pStyle w:val="Caption"/>
                        <w:jc w:val="center"/>
                        <w:rPr>
                          <w:noProof/>
                        </w:rPr>
                      </w:pPr>
                      <w:bookmarkStart w:id="3335" w:name="_Toc131458055"/>
                      <w:proofErr w:type="spellStart"/>
                      <w:ins w:id="3336" w:author="Dong Trieu" w:date="2023-04-03T23:40:00Z">
                        <w:r>
                          <w:t>Hình</w:t>
                        </w:r>
                        <w:proofErr w:type="spellEnd"/>
                        <w:r>
                          <w:t xml:space="preserve"> </w:t>
                        </w:r>
                      </w:ins>
                      <w:fldSimple w:instr=" SEQ Hình \* ARABIC ">
                        <w:ins w:id="3337" w:author="Dong Trieu" w:date="2023-04-04T10:40:00Z">
                          <w:r w:rsidR="00D63581">
                            <w:rPr>
                              <w:noProof/>
                            </w:rPr>
                            <w:t>22</w:t>
                          </w:r>
                        </w:ins>
                        <w:del w:id="3338" w:author="Dong Trieu" w:date="2023-04-04T09:55:00Z">
                          <w:r w:rsidR="004D7106" w:rsidDel="00CA6742">
                            <w:rPr>
                              <w:noProof/>
                            </w:rPr>
                            <w:delText>23</w:delText>
                          </w:r>
                        </w:del>
                      </w:fldSimple>
                      <w:ins w:id="3339" w:author="Dong Trieu" w:date="2023-04-03T23:40:00Z">
                        <w:r w:rsidRPr="00F57E72">
                          <w:t xml:space="preserve">. Activity </w:t>
                        </w:r>
                        <w:proofErr w:type="spellStart"/>
                        <w:r>
                          <w:t>Thêm</w:t>
                        </w:r>
                        <w:proofErr w:type="spellEnd"/>
                        <w:r>
                          <w:t xml:space="preserve"> </w:t>
                        </w:r>
                        <w:proofErr w:type="spellStart"/>
                        <w:r>
                          <w:t>sản</w:t>
                        </w:r>
                        <w:proofErr w:type="spellEnd"/>
                        <w:r>
                          <w:t xml:space="preserve"> </w:t>
                        </w:r>
                        <w:proofErr w:type="spellStart"/>
                        <w:r>
                          <w:t>phẩm</w:t>
                        </w:r>
                      </w:ins>
                      <w:bookmarkEnd w:id="3335"/>
                      <w:proofErr w:type="spellEnd"/>
                    </w:p>
                  </w:txbxContent>
                </v:textbox>
                <w10:wrap type="square"/>
              </v:shape>
            </w:pict>
          </mc:Fallback>
        </mc:AlternateContent>
      </w:r>
      <w:r w:rsidR="007D2DB3">
        <w:rPr>
          <w:noProof/>
        </w:rPr>
        <w:drawing>
          <wp:anchor distT="0" distB="0" distL="114300" distR="114300" simplePos="0" relativeHeight="251710464" behindDoc="0" locked="0" layoutInCell="1" allowOverlap="1" wp14:anchorId="6B06363A" wp14:editId="2CC7062E">
            <wp:simplePos x="0" y="0"/>
            <wp:positionH relativeFrom="margin">
              <wp:align>right</wp:align>
            </wp:positionH>
            <wp:positionV relativeFrom="paragraph">
              <wp:posOffset>453813</wp:posOffset>
            </wp:positionV>
            <wp:extent cx="5757545" cy="485140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4851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A5596">
        <w:t>Thêm</w:t>
      </w:r>
      <w:proofErr w:type="spellEnd"/>
      <w:r w:rsidR="000A5596">
        <w:t xml:space="preserve"> </w:t>
      </w:r>
      <w:proofErr w:type="spellStart"/>
      <w:r w:rsidR="000A5596">
        <w:t>Sản</w:t>
      </w:r>
      <w:proofErr w:type="spellEnd"/>
      <w:r w:rsidR="000A5596">
        <w:t xml:space="preserve"> </w:t>
      </w:r>
      <w:proofErr w:type="spellStart"/>
      <w:r w:rsidR="000A5596">
        <w:t>Phẩm</w:t>
      </w:r>
      <w:bookmarkEnd w:id="3329"/>
      <w:proofErr w:type="spellEnd"/>
    </w:p>
    <w:p w14:paraId="75A10B37" w14:textId="5EDABBD8" w:rsidR="00352FAD" w:rsidRDefault="00352FAD">
      <w:pPr>
        <w:pStyle w:val="Muc1"/>
        <w:ind w:left="1728" w:firstLine="0"/>
        <w:pPrChange w:id="3340" w:author="Dong Trieu" w:date="2023-04-03T23:12:00Z">
          <w:pPr>
            <w:pStyle w:val="Muc1"/>
            <w:numPr>
              <w:ilvl w:val="3"/>
              <w:numId w:val="21"/>
            </w:numPr>
            <w:ind w:left="1728" w:hanging="648"/>
          </w:pPr>
        </w:pPrChange>
      </w:pPr>
    </w:p>
    <w:p w14:paraId="5257D025" w14:textId="77777777" w:rsidR="004F17F6" w:rsidRDefault="004F17F6">
      <w:pPr>
        <w:spacing w:after="160" w:line="259" w:lineRule="auto"/>
        <w:jc w:val="left"/>
        <w:rPr>
          <w:b/>
          <w:sz w:val="28"/>
        </w:rPr>
      </w:pPr>
      <w:r>
        <w:br w:type="page"/>
      </w:r>
    </w:p>
    <w:p w14:paraId="6CF421DE" w14:textId="3E3D57A3" w:rsidR="00BD7609" w:rsidRDefault="004F17F6" w:rsidP="00BD7609">
      <w:pPr>
        <w:pStyle w:val="Muc1"/>
        <w:numPr>
          <w:ilvl w:val="3"/>
          <w:numId w:val="21"/>
        </w:numPr>
      </w:pPr>
      <w:bookmarkStart w:id="3341" w:name="_Toc131493835"/>
      <w:proofErr w:type="spellStart"/>
      <w:r>
        <w:lastRenderedPageBreak/>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3341"/>
      <w:proofErr w:type="spellEnd"/>
    </w:p>
    <w:p w14:paraId="742B6FB3" w14:textId="77777777" w:rsidR="0044156A" w:rsidRDefault="004F17F6">
      <w:pPr>
        <w:pStyle w:val="Muc1"/>
        <w:ind w:left="792" w:firstLine="0"/>
      </w:pPr>
      <w:bookmarkStart w:id="3342" w:name="_Toc131456229"/>
      <w:bookmarkStart w:id="3343" w:name="_Toc131493836"/>
      <w:r>
        <w:rPr>
          <w:noProof/>
        </w:rPr>
        <w:drawing>
          <wp:inline distT="0" distB="0" distL="0" distR="0" wp14:anchorId="305A9943" wp14:editId="7D6D3E6F">
            <wp:extent cx="5757545" cy="513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7545" cy="5130800"/>
                    </a:xfrm>
                    <a:prstGeom prst="rect">
                      <a:avLst/>
                    </a:prstGeom>
                    <a:noFill/>
                    <a:ln>
                      <a:noFill/>
                    </a:ln>
                  </pic:spPr>
                </pic:pic>
              </a:graphicData>
            </a:graphic>
          </wp:inline>
        </w:drawing>
      </w:r>
      <w:bookmarkEnd w:id="3342"/>
      <w:bookmarkEnd w:id="3343"/>
    </w:p>
    <w:p w14:paraId="42B9D204" w14:textId="0ED0D6FC" w:rsidR="004F17F6" w:rsidRDefault="0044156A" w:rsidP="00CA6742">
      <w:pPr>
        <w:pStyle w:val="Caption"/>
        <w:jc w:val="center"/>
      </w:pPr>
      <w:bookmarkStart w:id="3344" w:name="_Toc131458056"/>
      <w:proofErr w:type="spellStart"/>
      <w:r>
        <w:t>Hình</w:t>
      </w:r>
      <w:proofErr w:type="spellEnd"/>
      <w:r>
        <w:t xml:space="preserve"> </w:t>
      </w:r>
      <w:fldSimple w:instr=" SEQ Hình \* ARABIC ">
        <w:ins w:id="3345" w:author="Dong Trieu" w:date="2023-04-04T10:40:00Z">
          <w:r w:rsidR="00D63581">
            <w:rPr>
              <w:noProof/>
            </w:rPr>
            <w:t>23</w:t>
          </w:r>
        </w:ins>
        <w:del w:id="3346" w:author="Dong Trieu" w:date="2023-04-04T09:56:00Z">
          <w:r w:rsidR="004D7106" w:rsidDel="00CA6742">
            <w:rPr>
              <w:noProof/>
            </w:rPr>
            <w:delText>24</w:delText>
          </w:r>
        </w:del>
      </w:fldSimple>
      <w:r w:rsidRPr="009F269E">
        <w:t xml:space="preserve">. Activity </w:t>
      </w:r>
      <w:proofErr w:type="spellStart"/>
      <w:r>
        <w:t>sửa</w:t>
      </w:r>
      <w:proofErr w:type="spellEnd"/>
      <w:r>
        <w:t xml:space="preserve"> </w:t>
      </w:r>
      <w:proofErr w:type="spellStart"/>
      <w:r>
        <w:t>sản</w:t>
      </w:r>
      <w:proofErr w:type="spellEnd"/>
      <w:r>
        <w:t xml:space="preserve"> </w:t>
      </w:r>
      <w:proofErr w:type="spellStart"/>
      <w:r>
        <w:t>phẩm</w:t>
      </w:r>
      <w:bookmarkEnd w:id="3344"/>
      <w:proofErr w:type="spellEnd"/>
    </w:p>
    <w:p w14:paraId="69D304F9" w14:textId="77777777" w:rsidR="0056058F" w:rsidRDefault="0056058F">
      <w:pPr>
        <w:spacing w:after="160" w:line="259" w:lineRule="auto"/>
        <w:jc w:val="left"/>
        <w:rPr>
          <w:b/>
          <w:sz w:val="28"/>
        </w:rPr>
      </w:pPr>
      <w:r>
        <w:br w:type="page"/>
      </w:r>
    </w:p>
    <w:p w14:paraId="50983317" w14:textId="204E728A" w:rsidR="00873855" w:rsidRDefault="00873855" w:rsidP="00873855">
      <w:pPr>
        <w:pStyle w:val="Muc1"/>
        <w:numPr>
          <w:ilvl w:val="3"/>
          <w:numId w:val="21"/>
        </w:numPr>
        <w:rPr>
          <w:ins w:id="3347" w:author="Dong Trieu" w:date="2023-04-04T10:39:00Z"/>
        </w:rPr>
      </w:pPr>
      <w:bookmarkStart w:id="3348" w:name="_Toc131493837"/>
      <w:proofErr w:type="spellStart"/>
      <w:ins w:id="3349" w:author="Dong Trieu" w:date="2023-04-04T10:39:00Z">
        <w:r>
          <w:lastRenderedPageBreak/>
          <w:t>Quên</w:t>
        </w:r>
        <w:proofErr w:type="spellEnd"/>
        <w:r>
          <w:t xml:space="preserve"> </w:t>
        </w:r>
        <w:proofErr w:type="spellStart"/>
        <w:r>
          <w:t>mật</w:t>
        </w:r>
        <w:proofErr w:type="spellEnd"/>
        <w:r>
          <w:t xml:space="preserve"> </w:t>
        </w:r>
        <w:proofErr w:type="spellStart"/>
        <w:r>
          <w:t>khẩu</w:t>
        </w:r>
        <w:proofErr w:type="spellEnd"/>
      </w:ins>
    </w:p>
    <w:p w14:paraId="766E77F2" w14:textId="77777777" w:rsidR="00873855" w:rsidRDefault="00873855" w:rsidP="00873855">
      <w:pPr>
        <w:pStyle w:val="Title"/>
        <w:keepNext/>
        <w:rPr>
          <w:ins w:id="3350" w:author="Dong Trieu" w:date="2023-04-04T10:39:00Z"/>
        </w:rPr>
        <w:pPrChange w:id="3351" w:author="Dong Trieu" w:date="2023-04-04T10:39:00Z">
          <w:pPr>
            <w:pStyle w:val="Title"/>
          </w:pPr>
        </w:pPrChange>
      </w:pPr>
      <w:ins w:id="3352" w:author="Dong Trieu" w:date="2023-04-04T10:39:00Z">
        <w:r>
          <w:rPr>
            <w:noProof/>
          </w:rPr>
          <w:drawing>
            <wp:inline distT="0" distB="0" distL="0" distR="0" wp14:anchorId="221C5D82" wp14:editId="28522413">
              <wp:extent cx="5759450" cy="5632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5632450"/>
                      </a:xfrm>
                      <a:prstGeom prst="rect">
                        <a:avLst/>
                      </a:prstGeom>
                      <a:noFill/>
                      <a:ln>
                        <a:noFill/>
                      </a:ln>
                    </pic:spPr>
                  </pic:pic>
                </a:graphicData>
              </a:graphic>
            </wp:inline>
          </w:drawing>
        </w:r>
      </w:ins>
    </w:p>
    <w:p w14:paraId="7C8CCF5A" w14:textId="61E8F92D" w:rsidR="00873855" w:rsidRPr="00873855" w:rsidRDefault="00873855" w:rsidP="00873855">
      <w:pPr>
        <w:pStyle w:val="Caption"/>
        <w:jc w:val="center"/>
        <w:rPr>
          <w:ins w:id="3353" w:author="Dong Trieu" w:date="2023-04-04T10:39:00Z"/>
          <w:rPrChange w:id="3354" w:author="Dong Trieu" w:date="2023-04-04T10:39:00Z">
            <w:rPr>
              <w:ins w:id="3355" w:author="Dong Trieu" w:date="2023-04-04T10:39:00Z"/>
            </w:rPr>
          </w:rPrChange>
        </w:rPr>
        <w:pPrChange w:id="3356" w:author="Dong Trieu" w:date="2023-04-04T10:39:00Z">
          <w:pPr>
            <w:pStyle w:val="Muc1"/>
            <w:numPr>
              <w:ilvl w:val="3"/>
              <w:numId w:val="21"/>
            </w:numPr>
            <w:ind w:left="1728" w:hanging="648"/>
          </w:pPr>
        </w:pPrChange>
      </w:pPr>
      <w:proofErr w:type="spellStart"/>
      <w:ins w:id="3357" w:author="Dong Trieu" w:date="2023-04-04T10:39:00Z">
        <w:r>
          <w:t>Hình</w:t>
        </w:r>
        <w:proofErr w:type="spellEnd"/>
        <w:r>
          <w:t xml:space="preserve"> </w:t>
        </w:r>
        <w:r>
          <w:fldChar w:fldCharType="begin"/>
        </w:r>
        <w:r>
          <w:instrText xml:space="preserve"> SEQ Hình \* ARABIC </w:instrText>
        </w:r>
      </w:ins>
      <w:r>
        <w:fldChar w:fldCharType="separate"/>
      </w:r>
      <w:ins w:id="3358" w:author="Dong Trieu" w:date="2023-04-04T10:40:00Z">
        <w:r w:rsidR="00D63581">
          <w:rPr>
            <w:noProof/>
          </w:rPr>
          <w:t>24</w:t>
        </w:r>
      </w:ins>
      <w:ins w:id="3359" w:author="Dong Trieu" w:date="2023-04-04T10:39:00Z">
        <w:r>
          <w:fldChar w:fldCharType="end"/>
        </w:r>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ins>
    </w:p>
    <w:p w14:paraId="5DC9F7D7" w14:textId="2A7B2070" w:rsidR="00873855" w:rsidRPr="00873855" w:rsidRDefault="0044156A" w:rsidP="00873855">
      <w:pPr>
        <w:pStyle w:val="Muc1"/>
        <w:numPr>
          <w:ilvl w:val="3"/>
          <w:numId w:val="21"/>
        </w:numPr>
        <w:rPr>
          <w:rPrChange w:id="3360" w:author="Dong Trieu" w:date="2023-04-04T10:38:00Z">
            <w:rPr/>
          </w:rPrChange>
        </w:rPr>
        <w:pPrChange w:id="3361" w:author="Dong Trieu" w:date="2023-04-04T10:38:00Z">
          <w:pPr>
            <w:pStyle w:val="Muc1"/>
            <w:numPr>
              <w:ilvl w:val="3"/>
              <w:numId w:val="21"/>
            </w:numPr>
            <w:ind w:left="1728" w:hanging="648"/>
          </w:pPr>
        </w:pPrChange>
      </w:pPr>
      <w:r>
        <w:rPr>
          <w:noProof/>
        </w:rPr>
        <w:lastRenderedPageBreak/>
        <mc:AlternateContent>
          <mc:Choice Requires="wps">
            <w:drawing>
              <wp:anchor distT="0" distB="0" distL="114300" distR="114300" simplePos="0" relativeHeight="251739136" behindDoc="0" locked="0" layoutInCell="1" allowOverlap="1" wp14:anchorId="0C12C1AA" wp14:editId="7C2DD963">
                <wp:simplePos x="0" y="0"/>
                <wp:positionH relativeFrom="column">
                  <wp:posOffset>1905</wp:posOffset>
                </wp:positionH>
                <wp:positionV relativeFrom="paragraph">
                  <wp:posOffset>4447540</wp:posOffset>
                </wp:positionV>
                <wp:extent cx="57575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14:paraId="607DAA42" w14:textId="4C986E42" w:rsidR="0044156A" w:rsidRPr="00C56AC7" w:rsidRDefault="0044156A" w:rsidP="00CA6742">
                            <w:pPr>
                              <w:pStyle w:val="Caption"/>
                              <w:jc w:val="center"/>
                              <w:rPr>
                                <w:noProof/>
                              </w:rPr>
                            </w:pPr>
                            <w:bookmarkStart w:id="3362" w:name="_Toc131458057"/>
                            <w:proofErr w:type="spellStart"/>
                            <w:r>
                              <w:t>Hình</w:t>
                            </w:r>
                            <w:proofErr w:type="spellEnd"/>
                            <w:r>
                              <w:t xml:space="preserve"> </w:t>
                            </w:r>
                            <w:fldSimple w:instr=" SEQ Hình \* ARABIC ">
                              <w:ins w:id="3363" w:author="Dong Trieu" w:date="2023-04-04T10:40:00Z">
                                <w:r w:rsidR="00D63581">
                                  <w:rPr>
                                    <w:noProof/>
                                  </w:rPr>
                                  <w:t>25</w:t>
                                </w:r>
                              </w:ins>
                              <w:del w:id="3364" w:author="Dong Trieu" w:date="2023-04-04T09:56:00Z">
                                <w:r w:rsidR="004D7106" w:rsidDel="00CA6742">
                                  <w:rPr>
                                    <w:noProof/>
                                  </w:rPr>
                                  <w:delText>25</w:delText>
                                </w:r>
                              </w:del>
                            </w:fldSimple>
                            <w:r w:rsidRPr="00332C61">
                              <w:t xml:space="preserve">. Activity </w:t>
                            </w:r>
                            <w:proofErr w:type="spellStart"/>
                            <w:r>
                              <w:t>xóa</w:t>
                            </w:r>
                            <w:proofErr w:type="spellEnd"/>
                            <w:r>
                              <w:t xml:space="preserve"> </w:t>
                            </w:r>
                            <w:proofErr w:type="spellStart"/>
                            <w:r>
                              <w:t>sản</w:t>
                            </w:r>
                            <w:proofErr w:type="spellEnd"/>
                            <w:r>
                              <w:t xml:space="preserve"> </w:t>
                            </w:r>
                            <w:proofErr w:type="spellStart"/>
                            <w:r>
                              <w:t>phẩm</w:t>
                            </w:r>
                            <w:bookmarkEnd w:id="336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C1AA" id="Text Box 61" o:spid="_x0000_s1039" type="#_x0000_t202" style="position:absolute;left:0;text-align:left;margin-left:.15pt;margin-top:350.2pt;width:453.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" stroked="f">
                <v:textbox style="mso-fit-shape-to-text:t" inset="0,0,0,0">
                  <w:txbxContent>
                    <w:p w14:paraId="607DAA42" w14:textId="4C986E42" w:rsidR="0044156A" w:rsidRPr="00C56AC7" w:rsidRDefault="0044156A" w:rsidP="00CA6742">
                      <w:pPr>
                        <w:pStyle w:val="Caption"/>
                        <w:jc w:val="center"/>
                        <w:rPr>
                          <w:noProof/>
                        </w:rPr>
                      </w:pPr>
                      <w:bookmarkStart w:id="3365" w:name="_Toc131458057"/>
                      <w:proofErr w:type="spellStart"/>
                      <w:r>
                        <w:t>Hình</w:t>
                      </w:r>
                      <w:proofErr w:type="spellEnd"/>
                      <w:r>
                        <w:t xml:space="preserve"> </w:t>
                      </w:r>
                      <w:fldSimple w:instr=" SEQ Hình \* ARABIC ">
                        <w:ins w:id="3366" w:author="Dong Trieu" w:date="2023-04-04T10:40:00Z">
                          <w:r w:rsidR="00D63581">
                            <w:rPr>
                              <w:noProof/>
                            </w:rPr>
                            <w:t>25</w:t>
                          </w:r>
                        </w:ins>
                        <w:del w:id="3367" w:author="Dong Trieu" w:date="2023-04-04T09:56:00Z">
                          <w:r w:rsidR="004D7106" w:rsidDel="00CA6742">
                            <w:rPr>
                              <w:noProof/>
                            </w:rPr>
                            <w:delText>25</w:delText>
                          </w:r>
                        </w:del>
                      </w:fldSimple>
                      <w:r w:rsidRPr="00332C61">
                        <w:t xml:space="preserve">. Activity </w:t>
                      </w:r>
                      <w:proofErr w:type="spellStart"/>
                      <w:r>
                        <w:t>xóa</w:t>
                      </w:r>
                      <w:proofErr w:type="spellEnd"/>
                      <w:r>
                        <w:t xml:space="preserve"> </w:t>
                      </w:r>
                      <w:proofErr w:type="spellStart"/>
                      <w:r>
                        <w:t>sản</w:t>
                      </w:r>
                      <w:proofErr w:type="spellEnd"/>
                      <w:r>
                        <w:t xml:space="preserve"> </w:t>
                      </w:r>
                      <w:proofErr w:type="spellStart"/>
                      <w:r>
                        <w:t>phẩm</w:t>
                      </w:r>
                      <w:bookmarkEnd w:id="3365"/>
                      <w:proofErr w:type="spellEnd"/>
                    </w:p>
                  </w:txbxContent>
                </v:textbox>
                <w10:wrap type="square"/>
              </v:shape>
            </w:pict>
          </mc:Fallback>
        </mc:AlternateContent>
      </w:r>
      <w:r w:rsidR="002B73F9">
        <w:rPr>
          <w:noProof/>
        </w:rPr>
        <w:drawing>
          <wp:anchor distT="0" distB="0" distL="114300" distR="114300" simplePos="0" relativeHeight="251711488" behindDoc="0" locked="0" layoutInCell="1" allowOverlap="1" wp14:anchorId="31397C3F" wp14:editId="4BAA8170">
            <wp:simplePos x="0" y="0"/>
            <wp:positionH relativeFrom="margin">
              <wp:align>right</wp:align>
            </wp:positionH>
            <wp:positionV relativeFrom="paragraph">
              <wp:posOffset>403014</wp:posOffset>
            </wp:positionV>
            <wp:extent cx="5757545" cy="3987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545" cy="39878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91E9E">
        <w:t>Xóa</w:t>
      </w:r>
      <w:proofErr w:type="spellEnd"/>
      <w:r w:rsidR="00C91E9E">
        <w:t xml:space="preserve"> </w:t>
      </w:r>
      <w:proofErr w:type="spellStart"/>
      <w:r w:rsidR="00C91E9E">
        <w:t>Sản</w:t>
      </w:r>
      <w:proofErr w:type="spellEnd"/>
      <w:r w:rsidR="00C91E9E">
        <w:t xml:space="preserve"> </w:t>
      </w:r>
      <w:proofErr w:type="spellStart"/>
      <w:r w:rsidR="00C91E9E">
        <w:t>Phẩm</w:t>
      </w:r>
      <w:bookmarkEnd w:id="3348"/>
      <w:proofErr w:type="spellEnd"/>
    </w:p>
    <w:p w14:paraId="52CECA89" w14:textId="1489971B" w:rsidR="0056058F" w:rsidRDefault="0056058F">
      <w:pPr>
        <w:pStyle w:val="Muc1"/>
        <w:ind w:left="1728" w:firstLine="0"/>
        <w:pPrChange w:id="3368" w:author="Dong Trieu" w:date="2023-04-03T23:13:00Z">
          <w:pPr>
            <w:pStyle w:val="Muc1"/>
            <w:numPr>
              <w:ilvl w:val="3"/>
              <w:numId w:val="21"/>
            </w:numPr>
            <w:ind w:left="1728" w:hanging="648"/>
          </w:pPr>
        </w:pPrChange>
      </w:pPr>
    </w:p>
    <w:p w14:paraId="001FF196" w14:textId="7362D6B1" w:rsidR="00BD7609" w:rsidDel="00225FE4" w:rsidRDefault="00BD7609">
      <w:pPr>
        <w:pStyle w:val="Muc1"/>
        <w:numPr>
          <w:ilvl w:val="3"/>
          <w:numId w:val="21"/>
        </w:numPr>
        <w:rPr>
          <w:del w:id="3369" w:author="Dong Trieu" w:date="2023-04-03T23:13:00Z"/>
        </w:rPr>
        <w:pPrChange w:id="3370" w:author="Dong Trieu" w:date="2023-04-03T23:10:00Z">
          <w:pPr>
            <w:pStyle w:val="Muc1"/>
          </w:pPr>
        </w:pPrChange>
      </w:pPr>
    </w:p>
    <w:p w14:paraId="000D1DC5" w14:textId="799E3AC2" w:rsidR="004D4157" w:rsidDel="00225FE4" w:rsidRDefault="004D4157" w:rsidP="004D4157">
      <w:pPr>
        <w:pStyle w:val="Muc1"/>
        <w:rPr>
          <w:del w:id="3371" w:author="Dong Trieu" w:date="2023-04-03T23:13:00Z"/>
        </w:rPr>
      </w:pPr>
      <w:del w:id="3372" w:author="Dong Trieu" w:date="2023-04-03T23:13:00Z">
        <w:r w:rsidDel="00225FE4">
          <w:delText>….</w:delText>
        </w:r>
      </w:del>
    </w:p>
    <w:p w14:paraId="123BC08C" w14:textId="77777777" w:rsidR="00F67288" w:rsidRPr="00F67288" w:rsidRDefault="00F67288" w:rsidP="00F67288">
      <w:pPr>
        <w:spacing w:after="160" w:line="259" w:lineRule="auto"/>
        <w:jc w:val="left"/>
        <w:rPr>
          <w:b/>
          <w:sz w:val="28"/>
        </w:rPr>
      </w:pPr>
      <w:r>
        <w:br w:type="page"/>
      </w:r>
    </w:p>
    <w:p w14:paraId="19567442" w14:textId="77777777" w:rsidR="00754272" w:rsidRDefault="00754272" w:rsidP="004D4157">
      <w:pPr>
        <w:pStyle w:val="Muc1"/>
        <w:numPr>
          <w:ilvl w:val="0"/>
          <w:numId w:val="21"/>
        </w:numPr>
      </w:pPr>
      <w:bookmarkStart w:id="3373" w:name="_Toc131493838"/>
      <w:r w:rsidRPr="00754272">
        <w:lastRenderedPageBreak/>
        <w:t>KẾT QUẢ THỰC NGHIỆM</w:t>
      </w:r>
      <w:bookmarkEnd w:id="3373"/>
    </w:p>
    <w:p w14:paraId="24B6CE5B" w14:textId="51EE1458" w:rsidR="00F67288" w:rsidRDefault="00F67288">
      <w:pPr>
        <w:pStyle w:val="Muc1"/>
        <w:ind w:left="0" w:firstLine="0"/>
        <w:rPr>
          <w:ins w:id="3374" w:author="Dong Trieu" w:date="2023-04-03T22:52:00Z"/>
        </w:rPr>
        <w:pPrChange w:id="3375" w:author="Dong Trieu" w:date="2023-04-03T23:42:00Z">
          <w:pPr>
            <w:pStyle w:val="Muc1"/>
          </w:pPr>
        </w:pPrChange>
      </w:pPr>
      <w:bookmarkStart w:id="3376" w:name="_Toc131493839"/>
      <w:r>
        <w:t xml:space="preserve">Giao </w:t>
      </w:r>
      <w:proofErr w:type="spellStart"/>
      <w:r>
        <w:t>diện</w:t>
      </w:r>
      <w:proofErr w:type="spellEnd"/>
      <w:r>
        <w:t xml:space="preserve"> </w:t>
      </w:r>
      <w:del w:id="3377" w:author="Dong Trieu" w:date="2023-04-03T22:52:00Z">
        <w:r w:rsidDel="00F229A5">
          <w:delText>admin</w:delText>
        </w:r>
      </w:del>
      <w:ins w:id="3378" w:author="Dong Trieu" w:date="2023-04-03T22:52:00Z">
        <w:r w:rsidR="00F229A5">
          <w:t>ADMIN</w:t>
        </w:r>
        <w:bookmarkEnd w:id="3376"/>
      </w:ins>
    </w:p>
    <w:p w14:paraId="52D65E25" w14:textId="206D3829" w:rsidR="00F229A5" w:rsidRDefault="00F229A5" w:rsidP="00E71544">
      <w:pPr>
        <w:pStyle w:val="Muc1"/>
        <w:numPr>
          <w:ilvl w:val="2"/>
          <w:numId w:val="21"/>
        </w:numPr>
        <w:rPr>
          <w:ins w:id="3379" w:author="Dong Trieu" w:date="2023-04-03T22:52:00Z"/>
        </w:rPr>
      </w:pPr>
      <w:bookmarkStart w:id="3380" w:name="_Toc131493840"/>
      <w:ins w:id="3381" w:author="Dong Trieu" w:date="2023-04-03T22:52:00Z">
        <w:r>
          <w:t xml:space="preserve">Trang </w:t>
        </w:r>
        <w:proofErr w:type="spellStart"/>
        <w:r>
          <w:t>chủ</w:t>
        </w:r>
        <w:bookmarkEnd w:id="3380"/>
        <w:proofErr w:type="spellEnd"/>
      </w:ins>
    </w:p>
    <w:p w14:paraId="191032EC" w14:textId="78609141" w:rsidR="00F229A5" w:rsidRDefault="0044156A">
      <w:pPr>
        <w:pStyle w:val="Muc1"/>
        <w:ind w:left="1224" w:firstLine="0"/>
        <w:rPr>
          <w:ins w:id="3382" w:author="Dong Trieu" w:date="2023-04-03T22:52:00Z"/>
        </w:rPr>
        <w:pPrChange w:id="3383" w:author="Dong Trieu" w:date="2023-04-03T22:52:00Z">
          <w:pPr>
            <w:pStyle w:val="Muc1"/>
            <w:numPr>
              <w:ilvl w:val="2"/>
              <w:numId w:val="21"/>
            </w:numPr>
            <w:ind w:left="1224" w:hanging="504"/>
          </w:pPr>
        </w:pPrChange>
      </w:pPr>
      <w:bookmarkStart w:id="3384" w:name="_Toc131456234"/>
      <w:bookmarkStart w:id="3385" w:name="_Toc131493841"/>
      <w:ins w:id="3386" w:author="Dong Trieu" w:date="2023-04-03T23:41:00Z">
        <w:r>
          <w:rPr>
            <w:noProof/>
          </w:rPr>
          <mc:AlternateContent>
            <mc:Choice Requires="wps">
              <w:drawing>
                <wp:anchor distT="0" distB="0" distL="114300" distR="114300" simplePos="0" relativeHeight="251741184" behindDoc="0" locked="0" layoutInCell="1" allowOverlap="1" wp14:anchorId="2BB1723C" wp14:editId="1F928444">
                  <wp:simplePos x="0" y="0"/>
                  <wp:positionH relativeFrom="column">
                    <wp:posOffset>0</wp:posOffset>
                  </wp:positionH>
                  <wp:positionV relativeFrom="paragraph">
                    <wp:posOffset>2955925</wp:posOffset>
                  </wp:positionV>
                  <wp:extent cx="575945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49EE3C3" w14:textId="795446A9" w:rsidR="0044156A" w:rsidRPr="00522DA7" w:rsidRDefault="0044156A" w:rsidP="00E43B13">
                              <w:pPr>
                                <w:pStyle w:val="Caption"/>
                                <w:jc w:val="center"/>
                                <w:rPr>
                                  <w:noProof/>
                                  <w:lang w:val="vi-VN"/>
                                </w:rPr>
                              </w:pPr>
                              <w:bookmarkStart w:id="3387" w:name="_Toc131458058"/>
                              <w:proofErr w:type="spellStart"/>
                              <w:r>
                                <w:t>Hình</w:t>
                              </w:r>
                              <w:proofErr w:type="spellEnd"/>
                              <w:r>
                                <w:t xml:space="preserve"> </w:t>
                              </w:r>
                              <w:fldSimple w:instr=" SEQ Hình \* ARABIC ">
                                <w:ins w:id="3388" w:author="Dong Trieu" w:date="2023-04-04T10:40:00Z">
                                  <w:r w:rsidR="00D63581">
                                    <w:rPr>
                                      <w:noProof/>
                                    </w:rPr>
                                    <w:t>26</w:t>
                                  </w:r>
                                </w:ins>
                                <w:del w:id="3389" w:author="Dong Trieu" w:date="2023-04-04T09:56:00Z">
                                  <w:r w:rsidR="004D7106" w:rsidDel="00E43B13">
                                    <w:rPr>
                                      <w:noProof/>
                                    </w:rPr>
                                    <w:delText>26</w:delText>
                                  </w:r>
                                </w:del>
                              </w:fldSimple>
                              <w:r>
                                <w:t>. Admin index</w:t>
                              </w:r>
                              <w:bookmarkEnd w:id="3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723C" id="Text Box 62" o:spid="_x0000_s1040" type="#_x0000_t202" style="position:absolute;left:0;text-align:left;margin-left:0;margin-top:232.75pt;width:45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uE7MA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" stroked="f">
                  <v:textbox style="mso-fit-shape-to-text:t" inset="0,0,0,0">
                    <w:txbxContent>
                      <w:p w14:paraId="749EE3C3" w14:textId="795446A9" w:rsidR="0044156A" w:rsidRPr="00522DA7" w:rsidRDefault="0044156A" w:rsidP="00E43B13">
                        <w:pPr>
                          <w:pStyle w:val="Caption"/>
                          <w:jc w:val="center"/>
                          <w:rPr>
                            <w:noProof/>
                            <w:lang w:val="vi-VN"/>
                          </w:rPr>
                        </w:pPr>
                        <w:bookmarkStart w:id="3390" w:name="_Toc131458058"/>
                        <w:proofErr w:type="spellStart"/>
                        <w:r>
                          <w:t>Hình</w:t>
                        </w:r>
                        <w:proofErr w:type="spellEnd"/>
                        <w:r>
                          <w:t xml:space="preserve"> </w:t>
                        </w:r>
                        <w:fldSimple w:instr=" SEQ Hình \* ARABIC ">
                          <w:ins w:id="3391" w:author="Dong Trieu" w:date="2023-04-04T10:40:00Z">
                            <w:r w:rsidR="00D63581">
                              <w:rPr>
                                <w:noProof/>
                              </w:rPr>
                              <w:t>26</w:t>
                            </w:r>
                          </w:ins>
                          <w:del w:id="3392" w:author="Dong Trieu" w:date="2023-04-04T09:56:00Z">
                            <w:r w:rsidR="004D7106" w:rsidDel="00E43B13">
                              <w:rPr>
                                <w:noProof/>
                              </w:rPr>
                              <w:delText>26</w:delText>
                            </w:r>
                          </w:del>
                        </w:fldSimple>
                        <w:r>
                          <w:t>. Admin index</w:t>
                        </w:r>
                        <w:bookmarkEnd w:id="3390"/>
                      </w:p>
                    </w:txbxContent>
                  </v:textbox>
                  <w10:wrap type="square"/>
                </v:shape>
              </w:pict>
            </mc:Fallback>
          </mc:AlternateContent>
        </w:r>
      </w:ins>
      <w:ins w:id="3393" w:author="Dong Trieu" w:date="2023-04-03T22:52:00Z">
        <w:r w:rsidR="00F229A5" w:rsidRPr="00EF6B16">
          <w:rPr>
            <w:noProof/>
            <w:lang w:val="vi-VN"/>
            <w:rPrChange w:id="3394" w:author="Dong Trieu" w:date="2023-04-03T22:20:00Z">
              <w:rPr>
                <w:noProof/>
              </w:rPr>
            </w:rPrChange>
          </w:rPr>
          <w:drawing>
            <wp:anchor distT="0" distB="0" distL="114300" distR="114300" simplePos="0" relativeHeight="251660288" behindDoc="0" locked="0" layoutInCell="1" allowOverlap="1" wp14:anchorId="0E7BBAC0" wp14:editId="3BB80C5A">
              <wp:simplePos x="0" y="0"/>
              <wp:positionH relativeFrom="margin">
                <wp:posOffset>0</wp:posOffset>
              </wp:positionH>
              <wp:positionV relativeFrom="paragraph">
                <wp:posOffset>304165</wp:posOffset>
              </wp:positionV>
              <wp:extent cx="5759450" cy="25946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a:graphicData>
              </a:graphic>
            </wp:anchor>
          </w:drawing>
        </w:r>
        <w:bookmarkEnd w:id="3384"/>
        <w:bookmarkEnd w:id="3385"/>
      </w:ins>
    </w:p>
    <w:p w14:paraId="10E4A1E3" w14:textId="77777777" w:rsidR="00BD7745" w:rsidRDefault="00BD7745">
      <w:pPr>
        <w:spacing w:after="160" w:line="259" w:lineRule="auto"/>
        <w:jc w:val="left"/>
        <w:rPr>
          <w:ins w:id="3395" w:author="Dong Trieu" w:date="2023-04-03T22:53:00Z"/>
          <w:b/>
          <w:sz w:val="28"/>
        </w:rPr>
      </w:pPr>
      <w:ins w:id="3396" w:author="Dong Trieu" w:date="2023-04-03T22:53:00Z">
        <w:r>
          <w:br w:type="page"/>
        </w:r>
      </w:ins>
    </w:p>
    <w:p w14:paraId="798B9FEC" w14:textId="40041ECF" w:rsidR="00BD7745" w:rsidRDefault="00F229A5">
      <w:pPr>
        <w:pStyle w:val="Muc1"/>
        <w:numPr>
          <w:ilvl w:val="2"/>
          <w:numId w:val="21"/>
        </w:numPr>
        <w:rPr>
          <w:ins w:id="3397" w:author="Dong Trieu" w:date="2023-04-03T22:53:00Z"/>
        </w:rPr>
      </w:pPr>
      <w:bookmarkStart w:id="3398" w:name="_Toc131493842"/>
      <w:ins w:id="3399" w:author="Dong Trieu" w:date="2023-04-03T22:52:00Z">
        <w:r>
          <w:lastRenderedPageBreak/>
          <w:t xml:space="preserve">Trang </w:t>
        </w:r>
        <w:proofErr w:type="spellStart"/>
        <w:r>
          <w:t>Quản</w:t>
        </w:r>
        <w:proofErr w:type="spellEnd"/>
        <w:r>
          <w:t xml:space="preserve"> </w:t>
        </w:r>
      </w:ins>
      <w:proofErr w:type="spellStart"/>
      <w:ins w:id="3400" w:author="Dong Trieu" w:date="2023-04-03T22:53:00Z">
        <w:r>
          <w:t>lý</w:t>
        </w:r>
        <w:proofErr w:type="spellEnd"/>
        <w:r>
          <w:t xml:space="preserve"> </w:t>
        </w:r>
        <w:proofErr w:type="spellStart"/>
        <w:r>
          <w:t>Sản</w:t>
        </w:r>
        <w:proofErr w:type="spellEnd"/>
        <w:r>
          <w:t xml:space="preserve"> </w:t>
        </w:r>
        <w:proofErr w:type="spellStart"/>
        <w:r>
          <w:t>Phẩm</w:t>
        </w:r>
      </w:ins>
      <w:proofErr w:type="spellEnd"/>
      <w:ins w:id="3401" w:author="Dong Trieu" w:date="2023-04-03T23:41:00Z">
        <w:r w:rsidR="0044156A">
          <w:rPr>
            <w:noProof/>
          </w:rPr>
          <mc:AlternateContent>
            <mc:Choice Requires="wps">
              <w:drawing>
                <wp:anchor distT="0" distB="0" distL="114300" distR="114300" simplePos="0" relativeHeight="251743232" behindDoc="0" locked="0" layoutInCell="1" allowOverlap="1" wp14:anchorId="791EC329" wp14:editId="428B9387">
                  <wp:simplePos x="0" y="0"/>
                  <wp:positionH relativeFrom="column">
                    <wp:posOffset>0</wp:posOffset>
                  </wp:positionH>
                  <wp:positionV relativeFrom="paragraph">
                    <wp:posOffset>6872605</wp:posOffset>
                  </wp:positionV>
                  <wp:extent cx="56565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08D82402" w14:textId="55B80FA0" w:rsidR="0044156A" w:rsidRPr="00D41AD2" w:rsidRDefault="0044156A" w:rsidP="00E43B13">
                              <w:pPr>
                                <w:pStyle w:val="Caption"/>
                                <w:jc w:val="center"/>
                              </w:pPr>
                              <w:bookmarkStart w:id="3402" w:name="_Toc131458059"/>
                              <w:proofErr w:type="spellStart"/>
                              <w:ins w:id="3403" w:author="Dong Trieu" w:date="2023-04-03T23:41:00Z">
                                <w:r>
                                  <w:t>Hình</w:t>
                                </w:r>
                                <w:proofErr w:type="spellEnd"/>
                                <w:r>
                                  <w:t xml:space="preserve"> </w:t>
                                </w:r>
                              </w:ins>
                              <w:fldSimple w:instr=" SEQ Hình \* ARABIC ">
                                <w:ins w:id="3404" w:author="Dong Trieu" w:date="2023-04-04T10:40:00Z">
                                  <w:r w:rsidR="00D63581">
                                    <w:rPr>
                                      <w:noProof/>
                                    </w:rPr>
                                    <w:t>27</w:t>
                                  </w:r>
                                </w:ins>
                                <w:del w:id="3405" w:author="Dong Trieu" w:date="2023-04-04T09:56:00Z">
                                  <w:r w:rsidR="004D7106" w:rsidDel="00E43B13">
                                    <w:rPr>
                                      <w:noProof/>
                                    </w:rPr>
                                    <w:delText>27</w:delText>
                                  </w:r>
                                </w:del>
                              </w:fldSimple>
                              <w:ins w:id="3406" w:author="Dong Trieu" w:date="2023-04-03T23:41:00Z">
                                <w:r w:rsidRPr="00384D94">
                                  <w:t xml:space="preserve">. Admin </w:t>
                                </w:r>
                                <w:proofErr w:type="spellStart"/>
                                <w:r>
                                  <w:t>sản</w:t>
                                </w:r>
                                <w:proofErr w:type="spellEnd"/>
                                <w:r>
                                  <w:t xml:space="preserve"> </w:t>
                                </w:r>
                                <w:proofErr w:type="spellStart"/>
                                <w:r>
                                  <w:t>phẩm</w:t>
                                </w:r>
                              </w:ins>
                              <w:bookmarkEnd w:id="34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EC329" id="Text Box 63" o:spid="_x0000_s1041" type="#_x0000_t202" style="position:absolute;left:0;text-align:left;margin-left:0;margin-top:541.15pt;width:445.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" stroked="f">
                  <v:textbox style="mso-fit-shape-to-text:t" inset="0,0,0,0">
                    <w:txbxContent>
                      <w:p w14:paraId="08D82402" w14:textId="55B80FA0" w:rsidR="0044156A" w:rsidRPr="00D41AD2" w:rsidRDefault="0044156A" w:rsidP="00E43B13">
                        <w:pPr>
                          <w:pStyle w:val="Caption"/>
                          <w:jc w:val="center"/>
                        </w:pPr>
                        <w:bookmarkStart w:id="3407" w:name="_Toc131458059"/>
                        <w:proofErr w:type="spellStart"/>
                        <w:ins w:id="3408" w:author="Dong Trieu" w:date="2023-04-03T23:41:00Z">
                          <w:r>
                            <w:t>Hình</w:t>
                          </w:r>
                          <w:proofErr w:type="spellEnd"/>
                          <w:r>
                            <w:t xml:space="preserve"> </w:t>
                          </w:r>
                        </w:ins>
                        <w:fldSimple w:instr=" SEQ Hình \* ARABIC ">
                          <w:ins w:id="3409" w:author="Dong Trieu" w:date="2023-04-04T10:40:00Z">
                            <w:r w:rsidR="00D63581">
                              <w:rPr>
                                <w:noProof/>
                              </w:rPr>
                              <w:t>27</w:t>
                            </w:r>
                          </w:ins>
                          <w:del w:id="3410" w:author="Dong Trieu" w:date="2023-04-04T09:56:00Z">
                            <w:r w:rsidR="004D7106" w:rsidDel="00E43B13">
                              <w:rPr>
                                <w:noProof/>
                              </w:rPr>
                              <w:delText>27</w:delText>
                            </w:r>
                          </w:del>
                        </w:fldSimple>
                        <w:ins w:id="3411" w:author="Dong Trieu" w:date="2023-04-03T23:41:00Z">
                          <w:r w:rsidRPr="00384D94">
                            <w:t xml:space="preserve">. Admin </w:t>
                          </w:r>
                          <w:proofErr w:type="spellStart"/>
                          <w:r>
                            <w:t>sản</w:t>
                          </w:r>
                          <w:proofErr w:type="spellEnd"/>
                          <w:r>
                            <w:t xml:space="preserve"> </w:t>
                          </w:r>
                          <w:proofErr w:type="spellStart"/>
                          <w:r>
                            <w:t>phẩm</w:t>
                          </w:r>
                        </w:ins>
                        <w:bookmarkEnd w:id="3407"/>
                        <w:proofErr w:type="spellEnd"/>
                      </w:p>
                    </w:txbxContent>
                  </v:textbox>
                  <w10:wrap type="square"/>
                </v:shape>
              </w:pict>
            </mc:Fallback>
          </mc:AlternateContent>
        </w:r>
      </w:ins>
      <w:ins w:id="3412" w:author="Dong Trieu" w:date="2023-04-03T22:53:00Z">
        <w:r w:rsidR="00BD7745" w:rsidRPr="00EF6B16">
          <w:rPr>
            <w:noProof/>
            <w:lang w:val="vi-VN"/>
            <w:rPrChange w:id="3413" w:author="Dong Trieu" w:date="2023-04-03T22:20:00Z">
              <w:rPr>
                <w:noProof/>
              </w:rPr>
            </w:rPrChange>
          </w:rPr>
          <w:drawing>
            <wp:anchor distT="0" distB="0" distL="114300" distR="114300" simplePos="0" relativeHeight="251662336" behindDoc="0" locked="0" layoutInCell="1" allowOverlap="1" wp14:anchorId="4BFB3B4C" wp14:editId="001EBCC9">
              <wp:simplePos x="0" y="0"/>
              <wp:positionH relativeFrom="page">
                <wp:posOffset>1078865</wp:posOffset>
              </wp:positionH>
              <wp:positionV relativeFrom="paragraph">
                <wp:posOffset>532765</wp:posOffset>
              </wp:positionV>
              <wp:extent cx="5656580" cy="6282690"/>
              <wp:effectExtent l="0" t="0" r="127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6580" cy="6282690"/>
                      </a:xfrm>
                      <a:prstGeom prst="rect">
                        <a:avLst/>
                      </a:prstGeom>
                    </pic:spPr>
                  </pic:pic>
                </a:graphicData>
              </a:graphic>
              <wp14:sizeRelH relativeFrom="margin">
                <wp14:pctWidth>0</wp14:pctWidth>
              </wp14:sizeRelH>
              <wp14:sizeRelV relativeFrom="margin">
                <wp14:pctHeight>0</wp14:pctHeight>
              </wp14:sizeRelV>
            </wp:anchor>
          </w:drawing>
        </w:r>
        <w:bookmarkEnd w:id="3398"/>
      </w:ins>
    </w:p>
    <w:p w14:paraId="71825C8F" w14:textId="55FC95EB" w:rsidR="00BD7745" w:rsidRPr="00BD7745" w:rsidRDefault="00BD7745">
      <w:pPr>
        <w:spacing w:after="160" w:line="259" w:lineRule="auto"/>
        <w:jc w:val="left"/>
        <w:rPr>
          <w:ins w:id="3414" w:author="Dong Trieu" w:date="2023-04-03T22:53:00Z"/>
          <w:rPrChange w:id="3415" w:author="Dong Trieu" w:date="2023-04-03T22:53:00Z">
            <w:rPr>
              <w:ins w:id="3416" w:author="Dong Trieu" w:date="2023-04-03T22:53:00Z"/>
            </w:rPr>
          </w:rPrChange>
        </w:rPr>
        <w:pPrChange w:id="3417" w:author="Dong Trieu" w:date="2023-04-03T22:53:00Z">
          <w:pPr>
            <w:pStyle w:val="Muc1"/>
            <w:numPr>
              <w:ilvl w:val="2"/>
              <w:numId w:val="21"/>
            </w:numPr>
            <w:ind w:left="1224" w:hanging="504"/>
          </w:pPr>
        </w:pPrChange>
      </w:pPr>
      <w:ins w:id="3418" w:author="Dong Trieu" w:date="2023-04-03T22:53:00Z">
        <w:r>
          <w:br w:type="page"/>
        </w:r>
      </w:ins>
    </w:p>
    <w:p w14:paraId="0BD3ECB0" w14:textId="076FD417" w:rsidR="00BD7745" w:rsidRDefault="00BD7745" w:rsidP="00E71544">
      <w:pPr>
        <w:pStyle w:val="Muc1"/>
        <w:numPr>
          <w:ilvl w:val="2"/>
          <w:numId w:val="21"/>
        </w:numPr>
        <w:rPr>
          <w:ins w:id="3419" w:author="Dong Trieu" w:date="2023-04-03T22:53:00Z"/>
        </w:rPr>
      </w:pPr>
      <w:bookmarkStart w:id="3420" w:name="_Toc131493843"/>
      <w:ins w:id="3421" w:author="Dong Trieu" w:date="2023-04-03T22:53:00Z">
        <w:r>
          <w:lastRenderedPageBreak/>
          <w:t xml:space="preserve">Trang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3420"/>
        <w:proofErr w:type="spellEnd"/>
      </w:ins>
    </w:p>
    <w:p w14:paraId="6828336B" w14:textId="6369D6CC" w:rsidR="009318F4" w:rsidRDefault="0044156A">
      <w:pPr>
        <w:pStyle w:val="Muc1"/>
        <w:ind w:left="1224" w:firstLine="0"/>
        <w:rPr>
          <w:ins w:id="3422" w:author="Dong Trieu" w:date="2023-04-03T22:52:00Z"/>
        </w:rPr>
        <w:pPrChange w:id="3423" w:author="Dong Trieu" w:date="2023-04-03T22:53:00Z">
          <w:pPr>
            <w:pStyle w:val="Muc1"/>
            <w:numPr>
              <w:ilvl w:val="2"/>
              <w:numId w:val="21"/>
            </w:numPr>
            <w:ind w:left="1224" w:hanging="504"/>
          </w:pPr>
        </w:pPrChange>
      </w:pPr>
      <w:bookmarkStart w:id="3424" w:name="_Toc131456237"/>
      <w:bookmarkStart w:id="3425" w:name="_Toc131493844"/>
      <w:ins w:id="3426" w:author="Dong Trieu" w:date="2023-04-03T23:41:00Z">
        <w:r>
          <w:rPr>
            <w:noProof/>
          </w:rPr>
          <mc:AlternateContent>
            <mc:Choice Requires="wps">
              <w:drawing>
                <wp:anchor distT="0" distB="0" distL="114300" distR="114300" simplePos="0" relativeHeight="251745280" behindDoc="0" locked="0" layoutInCell="1" allowOverlap="1" wp14:anchorId="6E623C01" wp14:editId="68EA7CE7">
                  <wp:simplePos x="0" y="0"/>
                  <wp:positionH relativeFrom="column">
                    <wp:posOffset>0</wp:posOffset>
                  </wp:positionH>
                  <wp:positionV relativeFrom="paragraph">
                    <wp:posOffset>2955925</wp:posOffset>
                  </wp:positionV>
                  <wp:extent cx="5759450" cy="635"/>
                  <wp:effectExtent l="0" t="0" r="0" b="0"/>
                  <wp:wrapSquare wrapText="bothSides"/>
                  <wp:docPr id="474984832" name="Text Box 4749848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AC5372" w14:textId="27D46B7F" w:rsidR="0044156A" w:rsidRPr="009A0E3E" w:rsidRDefault="0044156A" w:rsidP="00E43B13">
                              <w:pPr>
                                <w:pStyle w:val="Caption"/>
                                <w:jc w:val="center"/>
                                <w:rPr>
                                  <w:noProof/>
                                  <w:lang w:val="vi-VN"/>
                                </w:rPr>
                              </w:pPr>
                              <w:bookmarkStart w:id="3427" w:name="_Toc131458060"/>
                              <w:proofErr w:type="spellStart"/>
                              <w:r>
                                <w:t>Hình</w:t>
                              </w:r>
                              <w:proofErr w:type="spellEnd"/>
                              <w:r>
                                <w:t xml:space="preserve"> </w:t>
                              </w:r>
                              <w:fldSimple w:instr=" SEQ Hình \* ARABIC ">
                                <w:ins w:id="3428" w:author="Dong Trieu" w:date="2023-04-04T10:40:00Z">
                                  <w:r w:rsidR="00D63581">
                                    <w:rPr>
                                      <w:noProof/>
                                    </w:rPr>
                                    <w:t>28</w:t>
                                  </w:r>
                                </w:ins>
                                <w:del w:id="3429" w:author="Dong Trieu" w:date="2023-04-04T09:56:00Z">
                                  <w:r w:rsidR="004D7106" w:rsidDel="00E43B13">
                                    <w:rPr>
                                      <w:noProof/>
                                    </w:rPr>
                                    <w:delText>28</w:delText>
                                  </w:r>
                                </w:del>
                              </w:fldSimple>
                              <w:r w:rsidRPr="000C50A2">
                                <w:t xml:space="preserve">. Admin </w:t>
                              </w:r>
                              <w:proofErr w:type="spellStart"/>
                              <w:r>
                                <w:t>Nhân</w:t>
                              </w:r>
                              <w:proofErr w:type="spellEnd"/>
                              <w:r>
                                <w:t xml:space="preserve"> </w:t>
                              </w:r>
                              <w:proofErr w:type="spellStart"/>
                              <w:r>
                                <w:t>viên</w:t>
                              </w:r>
                              <w:bookmarkEnd w:id="3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23C01" id="Text Box 474984832" o:spid="_x0000_s1042" type="#_x0000_t202" style="position:absolute;left:0;text-align:left;margin-left:0;margin-top:232.75pt;width:45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" stroked="f">
                  <v:textbox style="mso-fit-shape-to-text:t" inset="0,0,0,0">
                    <w:txbxContent>
                      <w:p w14:paraId="3BAC5372" w14:textId="27D46B7F" w:rsidR="0044156A" w:rsidRPr="009A0E3E" w:rsidRDefault="0044156A" w:rsidP="00E43B13">
                        <w:pPr>
                          <w:pStyle w:val="Caption"/>
                          <w:jc w:val="center"/>
                          <w:rPr>
                            <w:noProof/>
                            <w:lang w:val="vi-VN"/>
                          </w:rPr>
                        </w:pPr>
                        <w:bookmarkStart w:id="3430" w:name="_Toc131458060"/>
                        <w:proofErr w:type="spellStart"/>
                        <w:r>
                          <w:t>Hình</w:t>
                        </w:r>
                        <w:proofErr w:type="spellEnd"/>
                        <w:r>
                          <w:t xml:space="preserve"> </w:t>
                        </w:r>
                        <w:fldSimple w:instr=" SEQ Hình \* ARABIC ">
                          <w:ins w:id="3431" w:author="Dong Trieu" w:date="2023-04-04T10:40:00Z">
                            <w:r w:rsidR="00D63581">
                              <w:rPr>
                                <w:noProof/>
                              </w:rPr>
                              <w:t>28</w:t>
                            </w:r>
                          </w:ins>
                          <w:del w:id="3432" w:author="Dong Trieu" w:date="2023-04-04T09:56:00Z">
                            <w:r w:rsidR="004D7106" w:rsidDel="00E43B13">
                              <w:rPr>
                                <w:noProof/>
                              </w:rPr>
                              <w:delText>28</w:delText>
                            </w:r>
                          </w:del>
                        </w:fldSimple>
                        <w:r w:rsidRPr="000C50A2">
                          <w:t xml:space="preserve">. Admin </w:t>
                        </w:r>
                        <w:proofErr w:type="spellStart"/>
                        <w:r>
                          <w:t>Nhân</w:t>
                        </w:r>
                        <w:proofErr w:type="spellEnd"/>
                        <w:r>
                          <w:t xml:space="preserve"> </w:t>
                        </w:r>
                        <w:proofErr w:type="spellStart"/>
                        <w:r>
                          <w:t>viên</w:t>
                        </w:r>
                        <w:bookmarkEnd w:id="3430"/>
                        <w:proofErr w:type="spellEnd"/>
                      </w:p>
                    </w:txbxContent>
                  </v:textbox>
                  <w10:wrap type="square"/>
                </v:shape>
              </w:pict>
            </mc:Fallback>
          </mc:AlternateContent>
        </w:r>
      </w:ins>
      <w:ins w:id="3433" w:author="Dong Trieu" w:date="2023-04-03T22:53:00Z">
        <w:r w:rsidR="009318F4" w:rsidRPr="00EF6B16">
          <w:rPr>
            <w:noProof/>
            <w:lang w:val="vi-VN"/>
            <w:rPrChange w:id="3434" w:author="Dong Trieu" w:date="2023-04-03T22:20:00Z">
              <w:rPr>
                <w:noProof/>
              </w:rPr>
            </w:rPrChange>
          </w:rPr>
          <w:drawing>
            <wp:anchor distT="0" distB="0" distL="114300" distR="114300" simplePos="0" relativeHeight="251664384" behindDoc="0" locked="0" layoutInCell="1" allowOverlap="1" wp14:anchorId="597ACD09" wp14:editId="5718BFE3">
              <wp:simplePos x="0" y="0"/>
              <wp:positionH relativeFrom="margin">
                <wp:posOffset>0</wp:posOffset>
              </wp:positionH>
              <wp:positionV relativeFrom="paragraph">
                <wp:posOffset>304165</wp:posOffset>
              </wp:positionV>
              <wp:extent cx="5759450" cy="25946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a:graphicData>
              </a:graphic>
            </wp:anchor>
          </w:drawing>
        </w:r>
      </w:ins>
      <w:bookmarkEnd w:id="3424"/>
      <w:bookmarkEnd w:id="3425"/>
    </w:p>
    <w:p w14:paraId="4F287A0B" w14:textId="7927D079" w:rsidR="00F229A5" w:rsidRDefault="00E43018" w:rsidP="00E71544">
      <w:pPr>
        <w:pStyle w:val="Muc1"/>
        <w:numPr>
          <w:ilvl w:val="2"/>
          <w:numId w:val="21"/>
        </w:numPr>
        <w:rPr>
          <w:ins w:id="3435" w:author="Dong Trieu" w:date="2023-04-03T22:54:00Z"/>
        </w:rPr>
      </w:pPr>
      <w:bookmarkStart w:id="3436" w:name="_Toc131493845"/>
      <w:ins w:id="3437" w:author="Dong Trieu" w:date="2023-04-03T22:53:00Z">
        <w:r>
          <w:t xml:space="preserve">Trang </w:t>
        </w:r>
        <w:proofErr w:type="spellStart"/>
        <w:r>
          <w:t>Qu</w:t>
        </w:r>
      </w:ins>
      <w:ins w:id="3438" w:author="Dong Trieu" w:date="2023-04-03T22:54:00Z">
        <w:r>
          <w:t>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w:t>
        </w:r>
        <w:r w:rsidR="00073522">
          <w:t>àng</w:t>
        </w:r>
        <w:bookmarkEnd w:id="3436"/>
        <w:proofErr w:type="spellEnd"/>
      </w:ins>
    </w:p>
    <w:p w14:paraId="46F07B48" w14:textId="20321304" w:rsidR="00987ADB" w:rsidRDefault="0044156A">
      <w:pPr>
        <w:pStyle w:val="Muc1"/>
        <w:ind w:left="792" w:firstLine="0"/>
        <w:rPr>
          <w:ins w:id="3439" w:author="Dong Trieu" w:date="2023-04-03T22:54:00Z"/>
        </w:rPr>
        <w:pPrChange w:id="3440" w:author="Dong Trieu" w:date="2023-04-03T22:54:00Z">
          <w:pPr>
            <w:pStyle w:val="Muc1"/>
            <w:numPr>
              <w:ilvl w:val="2"/>
              <w:numId w:val="21"/>
            </w:numPr>
            <w:ind w:left="1224" w:hanging="504"/>
          </w:pPr>
        </w:pPrChange>
      </w:pPr>
      <w:bookmarkStart w:id="3441" w:name="_Toc131456239"/>
      <w:bookmarkStart w:id="3442" w:name="_Toc131493846"/>
      <w:ins w:id="3443" w:author="Dong Trieu" w:date="2023-04-03T23:41:00Z">
        <w:r>
          <w:rPr>
            <w:noProof/>
          </w:rPr>
          <mc:AlternateContent>
            <mc:Choice Requires="wps">
              <w:drawing>
                <wp:anchor distT="0" distB="0" distL="114300" distR="114300" simplePos="0" relativeHeight="251747328" behindDoc="0" locked="0" layoutInCell="1" allowOverlap="1" wp14:anchorId="3C103235" wp14:editId="5AC01C97">
                  <wp:simplePos x="0" y="0"/>
                  <wp:positionH relativeFrom="column">
                    <wp:posOffset>0</wp:posOffset>
                  </wp:positionH>
                  <wp:positionV relativeFrom="paragraph">
                    <wp:posOffset>2961640</wp:posOffset>
                  </wp:positionV>
                  <wp:extent cx="5759450" cy="635"/>
                  <wp:effectExtent l="0" t="0" r="0" b="0"/>
                  <wp:wrapSquare wrapText="bothSides"/>
                  <wp:docPr id="474984833" name="Text Box 4749848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BF9B82" w14:textId="3CD01BBF" w:rsidR="0044156A" w:rsidRPr="00910DF1" w:rsidRDefault="0044156A" w:rsidP="00E43B13">
                              <w:pPr>
                                <w:pStyle w:val="Caption"/>
                                <w:jc w:val="center"/>
                                <w:rPr>
                                  <w:noProof/>
                                  <w:lang w:val="vi-VN"/>
                                </w:rPr>
                              </w:pPr>
                              <w:bookmarkStart w:id="3444" w:name="_Toc131458061"/>
                              <w:proofErr w:type="spellStart"/>
                              <w:r>
                                <w:t>Hình</w:t>
                              </w:r>
                              <w:proofErr w:type="spellEnd"/>
                              <w:r>
                                <w:t xml:space="preserve"> </w:t>
                              </w:r>
                              <w:fldSimple w:instr=" SEQ Hình \* ARABIC ">
                                <w:ins w:id="3445" w:author="Dong Trieu" w:date="2023-04-04T10:40:00Z">
                                  <w:r w:rsidR="00D63581">
                                    <w:rPr>
                                      <w:noProof/>
                                    </w:rPr>
                                    <w:t>29</w:t>
                                  </w:r>
                                </w:ins>
                                <w:del w:id="3446" w:author="Dong Trieu" w:date="2023-04-04T09:56:00Z">
                                  <w:r w:rsidR="004D7106" w:rsidDel="00E43B13">
                                    <w:rPr>
                                      <w:noProof/>
                                    </w:rPr>
                                    <w:delText>29</w:delText>
                                  </w:r>
                                </w:del>
                              </w:fldSimple>
                              <w:r w:rsidRPr="004C7CD6">
                                <w:t xml:space="preserve">. Admin </w:t>
                              </w:r>
                              <w:proofErr w:type="spellStart"/>
                              <w:r>
                                <w:t>Đơn</w:t>
                              </w:r>
                              <w:proofErr w:type="spellEnd"/>
                              <w:r>
                                <w:t xml:space="preserve"> </w:t>
                              </w:r>
                              <w:proofErr w:type="spellStart"/>
                              <w:r>
                                <w:t>hàng</w:t>
                              </w:r>
                              <w:bookmarkEnd w:id="34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03235" id="Text Box 474984833" o:spid="_x0000_s1043" type="#_x0000_t202" style="position:absolute;left:0;text-align:left;margin-left:0;margin-top:233.2pt;width:45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" stroked="f">
                  <v:textbox style="mso-fit-shape-to-text:t" inset="0,0,0,0">
                    <w:txbxContent>
                      <w:p w14:paraId="45BF9B82" w14:textId="3CD01BBF" w:rsidR="0044156A" w:rsidRPr="00910DF1" w:rsidRDefault="0044156A" w:rsidP="00E43B13">
                        <w:pPr>
                          <w:pStyle w:val="Caption"/>
                          <w:jc w:val="center"/>
                          <w:rPr>
                            <w:noProof/>
                            <w:lang w:val="vi-VN"/>
                          </w:rPr>
                        </w:pPr>
                        <w:bookmarkStart w:id="3447" w:name="_Toc131458061"/>
                        <w:proofErr w:type="spellStart"/>
                        <w:r>
                          <w:t>Hình</w:t>
                        </w:r>
                        <w:proofErr w:type="spellEnd"/>
                        <w:r>
                          <w:t xml:space="preserve"> </w:t>
                        </w:r>
                        <w:fldSimple w:instr=" SEQ Hình \* ARABIC ">
                          <w:ins w:id="3448" w:author="Dong Trieu" w:date="2023-04-04T10:40:00Z">
                            <w:r w:rsidR="00D63581">
                              <w:rPr>
                                <w:noProof/>
                              </w:rPr>
                              <w:t>29</w:t>
                            </w:r>
                          </w:ins>
                          <w:del w:id="3449" w:author="Dong Trieu" w:date="2023-04-04T09:56:00Z">
                            <w:r w:rsidR="004D7106" w:rsidDel="00E43B13">
                              <w:rPr>
                                <w:noProof/>
                              </w:rPr>
                              <w:delText>29</w:delText>
                            </w:r>
                          </w:del>
                        </w:fldSimple>
                        <w:r w:rsidRPr="004C7CD6">
                          <w:t xml:space="preserve">. Admin </w:t>
                        </w:r>
                        <w:proofErr w:type="spellStart"/>
                        <w:r>
                          <w:t>Đơn</w:t>
                        </w:r>
                        <w:proofErr w:type="spellEnd"/>
                        <w:r>
                          <w:t xml:space="preserve"> </w:t>
                        </w:r>
                        <w:proofErr w:type="spellStart"/>
                        <w:r>
                          <w:t>hàng</w:t>
                        </w:r>
                        <w:bookmarkEnd w:id="3447"/>
                        <w:proofErr w:type="spellEnd"/>
                      </w:p>
                    </w:txbxContent>
                  </v:textbox>
                  <w10:wrap type="square"/>
                </v:shape>
              </w:pict>
            </mc:Fallback>
          </mc:AlternateContent>
        </w:r>
      </w:ins>
      <w:ins w:id="3450" w:author="Dong Trieu" w:date="2023-04-03T22:54:00Z">
        <w:r w:rsidR="00987ADB" w:rsidRPr="00EF6B16">
          <w:rPr>
            <w:noProof/>
            <w:lang w:val="vi-VN"/>
            <w:rPrChange w:id="3451" w:author="Dong Trieu" w:date="2023-04-03T22:20:00Z">
              <w:rPr>
                <w:noProof/>
              </w:rPr>
            </w:rPrChange>
          </w:rPr>
          <w:drawing>
            <wp:anchor distT="0" distB="0" distL="114300" distR="114300" simplePos="0" relativeHeight="251666432" behindDoc="0" locked="0" layoutInCell="1" allowOverlap="1" wp14:anchorId="3E227FA1" wp14:editId="4C871024">
              <wp:simplePos x="0" y="0"/>
              <wp:positionH relativeFrom="margin">
                <wp:posOffset>0</wp:posOffset>
              </wp:positionH>
              <wp:positionV relativeFrom="paragraph">
                <wp:posOffset>304165</wp:posOffset>
              </wp:positionV>
              <wp:extent cx="5759450" cy="2600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600325"/>
                      </a:xfrm>
                      <a:prstGeom prst="rect">
                        <a:avLst/>
                      </a:prstGeom>
                    </pic:spPr>
                  </pic:pic>
                </a:graphicData>
              </a:graphic>
            </wp:anchor>
          </w:drawing>
        </w:r>
        <w:bookmarkEnd w:id="3441"/>
        <w:bookmarkEnd w:id="3442"/>
      </w:ins>
    </w:p>
    <w:p w14:paraId="14863AC9" w14:textId="77777777" w:rsidR="00EC3D45" w:rsidRDefault="00EC3D45">
      <w:pPr>
        <w:spacing w:after="160" w:line="259" w:lineRule="auto"/>
        <w:jc w:val="left"/>
        <w:rPr>
          <w:ins w:id="3452" w:author="Dong Trieu" w:date="2023-04-03T22:55:00Z"/>
          <w:b/>
          <w:sz w:val="28"/>
        </w:rPr>
      </w:pPr>
      <w:ins w:id="3453" w:author="Dong Trieu" w:date="2023-04-03T22:55:00Z">
        <w:r>
          <w:br w:type="page"/>
        </w:r>
      </w:ins>
    </w:p>
    <w:p w14:paraId="0775A2BA" w14:textId="1743865C" w:rsidR="00987ADB" w:rsidRDefault="007E1D5E" w:rsidP="00E71544">
      <w:pPr>
        <w:pStyle w:val="Muc1"/>
        <w:numPr>
          <w:ilvl w:val="2"/>
          <w:numId w:val="21"/>
        </w:numPr>
        <w:rPr>
          <w:ins w:id="3454" w:author="Dong Trieu" w:date="2023-04-03T22:55:00Z"/>
        </w:rPr>
      </w:pPr>
      <w:bookmarkStart w:id="3455" w:name="_Toc131493847"/>
      <w:ins w:id="3456" w:author="Dong Trieu" w:date="2023-04-03T22:54:00Z">
        <w:r>
          <w:lastRenderedPageBreak/>
          <w:t xml:space="preserve">Trang </w:t>
        </w:r>
        <w:proofErr w:type="spellStart"/>
        <w:r>
          <w:t>Quản</w:t>
        </w:r>
        <w:proofErr w:type="spellEnd"/>
        <w:r>
          <w:t xml:space="preserve"> </w:t>
        </w:r>
        <w:proofErr w:type="spellStart"/>
        <w:r>
          <w:t>lý</w:t>
        </w:r>
        <w:proofErr w:type="spellEnd"/>
        <w:r>
          <w:t xml:space="preserve"> </w:t>
        </w:r>
        <w:proofErr w:type="spellStart"/>
        <w:r>
          <w:t>k</w:t>
        </w:r>
      </w:ins>
      <w:ins w:id="3457" w:author="Dong Trieu" w:date="2023-04-03T22:55:00Z">
        <w:r>
          <w:t>hách</w:t>
        </w:r>
        <w:proofErr w:type="spellEnd"/>
        <w:r>
          <w:t xml:space="preserve"> </w:t>
        </w:r>
        <w:proofErr w:type="spellStart"/>
        <w:r>
          <w:t>hàng</w:t>
        </w:r>
        <w:bookmarkEnd w:id="3455"/>
        <w:proofErr w:type="spellEnd"/>
      </w:ins>
    </w:p>
    <w:p w14:paraId="193FD4A2" w14:textId="77777777" w:rsidR="008724C3" w:rsidRDefault="00EC3D45">
      <w:pPr>
        <w:pStyle w:val="Muc1"/>
        <w:ind w:left="792" w:firstLine="0"/>
        <w:rPr>
          <w:ins w:id="3458" w:author="Dong Trieu" w:date="2023-04-03T23:44:00Z"/>
        </w:rPr>
      </w:pPr>
      <w:bookmarkStart w:id="3459" w:name="_Toc131456241"/>
      <w:bookmarkStart w:id="3460" w:name="_Toc131493848"/>
      <w:ins w:id="3461" w:author="Dong Trieu" w:date="2023-04-03T22:55:00Z">
        <w:r w:rsidRPr="00EC3D45">
          <w:rPr>
            <w:noProof/>
          </w:rPr>
          <w:drawing>
            <wp:inline distT="0" distB="0" distL="0" distR="0" wp14:anchorId="35C8E4C0" wp14:editId="73B2390C">
              <wp:extent cx="5759450" cy="2861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1310"/>
                      </a:xfrm>
                      <a:prstGeom prst="rect">
                        <a:avLst/>
                      </a:prstGeom>
                    </pic:spPr>
                  </pic:pic>
                </a:graphicData>
              </a:graphic>
            </wp:inline>
          </w:drawing>
        </w:r>
      </w:ins>
      <w:bookmarkEnd w:id="3459"/>
      <w:bookmarkEnd w:id="3460"/>
    </w:p>
    <w:p w14:paraId="6756654C" w14:textId="05672AFC" w:rsidR="00F229A5" w:rsidRDefault="008724C3" w:rsidP="00E43B13">
      <w:pPr>
        <w:pStyle w:val="Caption"/>
        <w:jc w:val="center"/>
      </w:pPr>
      <w:bookmarkStart w:id="3462" w:name="_Toc131458062"/>
      <w:proofErr w:type="spellStart"/>
      <w:ins w:id="3463" w:author="Dong Trieu" w:date="2023-04-03T23:44:00Z">
        <w:r>
          <w:t>Hình</w:t>
        </w:r>
        <w:proofErr w:type="spellEnd"/>
        <w:r>
          <w:t xml:space="preserve"> </w:t>
        </w:r>
      </w:ins>
      <w:fldSimple w:instr=" SEQ Hình \* ARABIC ">
        <w:ins w:id="3464" w:author="Dong Trieu" w:date="2023-04-04T10:40:00Z">
          <w:r w:rsidR="00D63581">
            <w:rPr>
              <w:noProof/>
            </w:rPr>
            <w:t>30</w:t>
          </w:r>
        </w:ins>
        <w:del w:id="3465" w:author="Dong Trieu" w:date="2023-04-04T09:57:00Z">
          <w:r w:rsidR="004D7106" w:rsidDel="00E43B13">
            <w:rPr>
              <w:noProof/>
            </w:rPr>
            <w:delText>30</w:delText>
          </w:r>
        </w:del>
      </w:fldSimple>
      <w:ins w:id="3466" w:author="Dong Trieu" w:date="2023-04-03T23:44:00Z">
        <w:r w:rsidRPr="00AA2459">
          <w:t xml:space="preserve">. Admin </w:t>
        </w:r>
        <w:proofErr w:type="spellStart"/>
        <w:r>
          <w:t>Khách</w:t>
        </w:r>
        <w:proofErr w:type="spellEnd"/>
        <w:r>
          <w:t xml:space="preserve"> </w:t>
        </w:r>
        <w:proofErr w:type="spellStart"/>
        <w:r>
          <w:t>hàng</w:t>
        </w:r>
      </w:ins>
      <w:bookmarkEnd w:id="3462"/>
      <w:proofErr w:type="spellEnd"/>
    </w:p>
    <w:p w14:paraId="14173A31" w14:textId="0D0F0D3E" w:rsidR="00F67288" w:rsidRDefault="008724C3" w:rsidP="004D4157">
      <w:pPr>
        <w:pStyle w:val="Muc1"/>
        <w:rPr>
          <w:ins w:id="3467" w:author="Dong Trieu" w:date="2023-04-03T22:56:00Z"/>
        </w:rPr>
      </w:pPr>
      <w:bookmarkStart w:id="3468" w:name="_Toc131493849"/>
      <w:ins w:id="3469" w:author="Dong Trieu" w:date="2023-04-03T23:44:00Z">
        <w:r>
          <w:rPr>
            <w:noProof/>
          </w:rPr>
          <mc:AlternateContent>
            <mc:Choice Requires="wps">
              <w:drawing>
                <wp:anchor distT="0" distB="0" distL="114300" distR="114300" simplePos="0" relativeHeight="251749376" behindDoc="0" locked="0" layoutInCell="1" allowOverlap="1" wp14:anchorId="157BAE03" wp14:editId="3590C16B">
                  <wp:simplePos x="0" y="0"/>
                  <wp:positionH relativeFrom="column">
                    <wp:posOffset>0</wp:posOffset>
                  </wp:positionH>
                  <wp:positionV relativeFrom="paragraph">
                    <wp:posOffset>3455035</wp:posOffset>
                  </wp:positionV>
                  <wp:extent cx="5759450" cy="635"/>
                  <wp:effectExtent l="0" t="0" r="0" b="0"/>
                  <wp:wrapSquare wrapText="bothSides"/>
                  <wp:docPr id="474984834" name="Text Box 4749848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30ABF1F" w14:textId="43A236EE" w:rsidR="008724C3" w:rsidRPr="006B5265" w:rsidRDefault="008724C3" w:rsidP="00E43B13">
                              <w:pPr>
                                <w:pStyle w:val="Caption"/>
                                <w:jc w:val="center"/>
                                <w:rPr>
                                  <w:noProof/>
                                  <w:lang w:val="vi-VN"/>
                                </w:rPr>
                                <w:pPrChange w:id="3470" w:author="Dong Trieu" w:date="2023-04-04T09:57:00Z">
                                  <w:pPr>
                                    <w:pStyle w:val="Caption"/>
                                  </w:pPr>
                                </w:pPrChange>
                              </w:pPr>
                              <w:bookmarkStart w:id="3471" w:name="_Toc131458063"/>
                              <w:proofErr w:type="spellStart"/>
                              <w:r>
                                <w:t>Hình</w:t>
                              </w:r>
                              <w:proofErr w:type="spellEnd"/>
                              <w:r>
                                <w:t xml:space="preserve"> </w:t>
                              </w:r>
                              <w:fldSimple w:instr=" SEQ Hình \* ARABIC ">
                                <w:ins w:id="3472" w:author="Dong Trieu" w:date="2023-04-04T10:40:00Z">
                                  <w:r w:rsidR="00D63581">
                                    <w:rPr>
                                      <w:noProof/>
                                    </w:rPr>
                                    <w:t>31</w:t>
                                  </w:r>
                                </w:ins>
                                <w:del w:id="3473" w:author="Dong Trieu" w:date="2023-04-04T09:57:00Z">
                                  <w:r w:rsidR="004D7106" w:rsidDel="00E43B13">
                                    <w:rPr>
                                      <w:noProof/>
                                    </w:rPr>
                                    <w:delText>31</w:delText>
                                  </w:r>
                                </w:del>
                              </w:fldSimple>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bookmarkEnd w:id="34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BAE03" id="Text Box 474984834" o:spid="_x0000_s1044" type="#_x0000_t202" style="position:absolute;left:0;text-align:left;margin-left:0;margin-top:272.05pt;width:45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" stroked="f">
                  <v:textbox style="mso-fit-shape-to-text:t" inset="0,0,0,0">
                    <w:txbxContent>
                      <w:p w14:paraId="330ABF1F" w14:textId="43A236EE" w:rsidR="008724C3" w:rsidRPr="006B5265" w:rsidRDefault="008724C3" w:rsidP="00E43B13">
                        <w:pPr>
                          <w:pStyle w:val="Caption"/>
                          <w:jc w:val="center"/>
                          <w:rPr>
                            <w:noProof/>
                            <w:lang w:val="vi-VN"/>
                          </w:rPr>
                          <w:pPrChange w:id="3474" w:author="Dong Trieu" w:date="2023-04-04T09:57:00Z">
                            <w:pPr>
                              <w:pStyle w:val="Caption"/>
                            </w:pPr>
                          </w:pPrChange>
                        </w:pPr>
                        <w:bookmarkStart w:id="3475" w:name="_Toc131458063"/>
                        <w:proofErr w:type="spellStart"/>
                        <w:r>
                          <w:t>Hình</w:t>
                        </w:r>
                        <w:proofErr w:type="spellEnd"/>
                        <w:r>
                          <w:t xml:space="preserve"> </w:t>
                        </w:r>
                        <w:fldSimple w:instr=" SEQ Hình \* ARABIC ">
                          <w:ins w:id="3476" w:author="Dong Trieu" w:date="2023-04-04T10:40:00Z">
                            <w:r w:rsidR="00D63581">
                              <w:rPr>
                                <w:noProof/>
                              </w:rPr>
                              <w:t>31</w:t>
                            </w:r>
                          </w:ins>
                          <w:del w:id="3477" w:author="Dong Trieu" w:date="2023-04-04T09:57:00Z">
                            <w:r w:rsidR="004D7106" w:rsidDel="00E43B13">
                              <w:rPr>
                                <w:noProof/>
                              </w:rPr>
                              <w:delText>31</w:delText>
                            </w:r>
                          </w:del>
                        </w:fldSimple>
                        <w:r>
                          <w:t xml:space="preserve">. </w:t>
                        </w:r>
                        <w:proofErr w:type="spellStart"/>
                        <w:r>
                          <w:t>Nhân</w:t>
                        </w:r>
                        <w:proofErr w:type="spellEnd"/>
                        <w:r>
                          <w:t xml:space="preserve"> </w:t>
                        </w:r>
                        <w:proofErr w:type="spellStart"/>
                        <w:r>
                          <w:t>viên</w:t>
                        </w:r>
                        <w:proofErr w:type="spellEnd"/>
                        <w:r>
                          <w:t xml:space="preserve"> </w:t>
                        </w:r>
                        <w:proofErr w:type="spellStart"/>
                        <w:r>
                          <w:t>Nhân</w:t>
                        </w:r>
                        <w:proofErr w:type="spellEnd"/>
                        <w:r>
                          <w:t xml:space="preserve"> </w:t>
                        </w:r>
                        <w:proofErr w:type="spellStart"/>
                        <w:r>
                          <w:t>Viên</w:t>
                        </w:r>
                        <w:bookmarkEnd w:id="3475"/>
                        <w:proofErr w:type="spellEnd"/>
                      </w:p>
                    </w:txbxContent>
                  </v:textbox>
                  <w10:wrap type="square"/>
                </v:shape>
              </w:pict>
            </mc:Fallback>
          </mc:AlternateContent>
        </w:r>
      </w:ins>
      <w:ins w:id="3478" w:author="Dong Trieu" w:date="2023-04-03T22:57:00Z">
        <w:r w:rsidR="00A0214D" w:rsidRPr="00EF6B16">
          <w:rPr>
            <w:noProof/>
            <w:lang w:val="vi-VN"/>
            <w:rPrChange w:id="3479" w:author="Dong Trieu" w:date="2023-04-03T22:20:00Z">
              <w:rPr>
                <w:noProof/>
              </w:rPr>
            </w:rPrChange>
          </w:rPr>
          <w:drawing>
            <wp:anchor distT="0" distB="0" distL="114300" distR="114300" simplePos="0" relativeHeight="251668480" behindDoc="0" locked="0" layoutInCell="1" allowOverlap="1" wp14:anchorId="11321EA2" wp14:editId="1B701297">
              <wp:simplePos x="0" y="0"/>
              <wp:positionH relativeFrom="margin">
                <wp:align>left</wp:align>
              </wp:positionH>
              <wp:positionV relativeFrom="paragraph">
                <wp:posOffset>803275</wp:posOffset>
              </wp:positionV>
              <wp:extent cx="5759450" cy="259461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a:graphicData>
              </a:graphic>
            </wp:anchor>
          </w:drawing>
        </w:r>
      </w:ins>
      <w:r w:rsidR="00F67288">
        <w:t xml:space="preserve">Giao </w:t>
      </w:r>
      <w:proofErr w:type="spellStart"/>
      <w:r w:rsidR="00F67288">
        <w:t>diện</w:t>
      </w:r>
      <w:proofErr w:type="spellEnd"/>
      <w:r w:rsidR="00F67288">
        <w:t xml:space="preserve"> </w:t>
      </w:r>
      <w:del w:id="3480" w:author="Dong Trieu" w:date="2023-04-03T22:56:00Z">
        <w:r w:rsidR="00F67288" w:rsidDel="00133A14">
          <w:delText>người dùng 1</w:delText>
        </w:r>
      </w:del>
      <w:proofErr w:type="spellStart"/>
      <w:ins w:id="3481" w:author="Dong Trieu" w:date="2023-04-03T22:56:00Z">
        <w:r w:rsidR="00133A14">
          <w:t>Nhân</w:t>
        </w:r>
        <w:proofErr w:type="spellEnd"/>
        <w:r w:rsidR="00133A14">
          <w:t xml:space="preserve"> </w:t>
        </w:r>
        <w:proofErr w:type="spellStart"/>
        <w:r w:rsidR="00133A14">
          <w:t>Viên</w:t>
        </w:r>
        <w:proofErr w:type="spellEnd"/>
        <w:r w:rsidR="00CE7CBF">
          <w:t xml:space="preserve"> (</w:t>
        </w:r>
        <w:proofErr w:type="spellStart"/>
        <w:r w:rsidR="00CE7CBF">
          <w:t>Giống</w:t>
        </w:r>
        <w:proofErr w:type="spellEnd"/>
        <w:r w:rsidR="00CE7CBF">
          <w:t xml:space="preserve"> </w:t>
        </w:r>
        <w:proofErr w:type="spellStart"/>
        <w:r w:rsidR="00CE7CBF">
          <w:t>với</w:t>
        </w:r>
        <w:proofErr w:type="spellEnd"/>
        <w:r w:rsidR="00CE7CBF">
          <w:t xml:space="preserve"> ADMIN, </w:t>
        </w:r>
        <w:proofErr w:type="spellStart"/>
        <w:r w:rsidR="00CE7CBF">
          <w:t>chỉ</w:t>
        </w:r>
        <w:proofErr w:type="spellEnd"/>
        <w:r w:rsidR="00CE7CBF">
          <w:t xml:space="preserve"> </w:t>
        </w:r>
        <w:proofErr w:type="spellStart"/>
        <w:r w:rsidR="00CE7CBF">
          <w:t>khác</w:t>
        </w:r>
        <w:proofErr w:type="spellEnd"/>
        <w:r w:rsidR="00CE7CBF">
          <w:t xml:space="preserve"> </w:t>
        </w:r>
        <w:proofErr w:type="spellStart"/>
        <w:r w:rsidR="00CE7CBF">
          <w:t>không</w:t>
        </w:r>
        <w:proofErr w:type="spellEnd"/>
        <w:r w:rsidR="00CE7CBF">
          <w:t xml:space="preserve"> </w:t>
        </w:r>
        <w:proofErr w:type="spellStart"/>
        <w:r w:rsidR="00CE7CBF">
          <w:t>thể</w:t>
        </w:r>
        <w:proofErr w:type="spellEnd"/>
        <w:r w:rsidR="00CE7CBF">
          <w:t xml:space="preserve"> </w:t>
        </w:r>
        <w:proofErr w:type="spellStart"/>
        <w:r w:rsidR="00CE7CBF">
          <w:t>thao</w:t>
        </w:r>
        <w:proofErr w:type="spellEnd"/>
        <w:r w:rsidR="00CE7CBF">
          <w:t xml:space="preserve"> </w:t>
        </w:r>
        <w:proofErr w:type="spellStart"/>
        <w:r w:rsidR="00CE7CBF">
          <w:t>tác</w:t>
        </w:r>
        <w:proofErr w:type="spellEnd"/>
        <w:r w:rsidR="00CE7CBF">
          <w:t xml:space="preserve"> </w:t>
        </w:r>
        <w:proofErr w:type="spellStart"/>
        <w:r w:rsidR="00CE7CBF">
          <w:t>được</w:t>
        </w:r>
        <w:proofErr w:type="spellEnd"/>
        <w:r w:rsidR="00CE7CBF">
          <w:t xml:space="preserve"> </w:t>
        </w:r>
        <w:proofErr w:type="spellStart"/>
        <w:r w:rsidR="00CE7CBF">
          <w:t>với</w:t>
        </w:r>
        <w:proofErr w:type="spellEnd"/>
        <w:r w:rsidR="00CE7CBF">
          <w:t xml:space="preserve"> Giao </w:t>
        </w:r>
        <w:proofErr w:type="spellStart"/>
        <w:r w:rsidR="00CE7CBF">
          <w:t>diện</w:t>
        </w:r>
        <w:proofErr w:type="spellEnd"/>
        <w:r w:rsidR="00CE7CBF">
          <w:t xml:space="preserve"> </w:t>
        </w:r>
        <w:proofErr w:type="spellStart"/>
        <w:r w:rsidR="00CE7CBF">
          <w:t>Quản</w:t>
        </w:r>
        <w:proofErr w:type="spellEnd"/>
        <w:r w:rsidR="00CE7CBF">
          <w:t xml:space="preserve"> </w:t>
        </w:r>
        <w:proofErr w:type="spellStart"/>
        <w:r w:rsidR="00CE7CBF">
          <w:t>lý</w:t>
        </w:r>
        <w:proofErr w:type="spellEnd"/>
        <w:r w:rsidR="00CE7CBF">
          <w:t xml:space="preserve"> </w:t>
        </w:r>
        <w:proofErr w:type="spellStart"/>
        <w:r w:rsidR="00CE7CBF">
          <w:t>Nhân</w:t>
        </w:r>
        <w:proofErr w:type="spellEnd"/>
        <w:r w:rsidR="00CE7CBF">
          <w:t xml:space="preserve"> </w:t>
        </w:r>
        <w:proofErr w:type="spellStart"/>
        <w:r w:rsidR="00CE7CBF">
          <w:t>Viên</w:t>
        </w:r>
        <w:proofErr w:type="spellEnd"/>
        <w:r w:rsidR="00CE7CBF">
          <w:t>)</w:t>
        </w:r>
        <w:bookmarkEnd w:id="3468"/>
      </w:ins>
    </w:p>
    <w:p w14:paraId="478CB86C" w14:textId="44BBDCA4" w:rsidR="00FC4A92" w:rsidRDefault="00FC4A92">
      <w:pPr>
        <w:pStyle w:val="Muc1"/>
        <w:ind w:left="792" w:firstLine="0"/>
        <w:rPr>
          <w:ins w:id="3482" w:author="Dong Trieu" w:date="2023-04-03T22:56:00Z"/>
        </w:rPr>
        <w:pPrChange w:id="3483" w:author="Dong Trieu" w:date="2023-04-03T22:56:00Z">
          <w:pPr>
            <w:pStyle w:val="Muc1"/>
          </w:pPr>
        </w:pPrChange>
      </w:pPr>
    </w:p>
    <w:p w14:paraId="7CE9A2DB" w14:textId="77777777" w:rsidR="00A0214D" w:rsidRDefault="00A0214D">
      <w:pPr>
        <w:spacing w:after="160" w:line="259" w:lineRule="auto"/>
        <w:jc w:val="left"/>
        <w:rPr>
          <w:ins w:id="3484" w:author="Dong Trieu" w:date="2023-04-03T22:58:00Z"/>
          <w:b/>
          <w:sz w:val="28"/>
        </w:rPr>
      </w:pPr>
      <w:ins w:id="3485" w:author="Dong Trieu" w:date="2023-04-03T22:58:00Z">
        <w:r>
          <w:br w:type="page"/>
        </w:r>
      </w:ins>
    </w:p>
    <w:p w14:paraId="5E87736C" w14:textId="70941B56" w:rsidR="00CE7CBF" w:rsidRDefault="000F4B00" w:rsidP="004D4157">
      <w:pPr>
        <w:pStyle w:val="Muc1"/>
        <w:rPr>
          <w:ins w:id="3486" w:author="Dong Trieu" w:date="2023-04-03T22:57:00Z"/>
        </w:rPr>
      </w:pPr>
      <w:bookmarkStart w:id="3487" w:name="_Toc131493850"/>
      <w:ins w:id="3488" w:author="Dong Trieu" w:date="2023-04-03T22:57:00Z">
        <w:r>
          <w:lastRenderedPageBreak/>
          <w:t xml:space="preserve">Giao </w:t>
        </w:r>
        <w:proofErr w:type="spellStart"/>
        <w:r>
          <w:t>diện</w:t>
        </w:r>
        <w:proofErr w:type="spellEnd"/>
        <w:r>
          <w:t xml:space="preserve"> </w:t>
        </w:r>
        <w:proofErr w:type="spellStart"/>
        <w:r>
          <w:t>chính</w:t>
        </w:r>
        <w:bookmarkEnd w:id="3487"/>
        <w:proofErr w:type="spellEnd"/>
      </w:ins>
    </w:p>
    <w:p w14:paraId="4D2A906D" w14:textId="79632EF6" w:rsidR="000F4B00" w:rsidRDefault="00A0214D" w:rsidP="008B0B96">
      <w:pPr>
        <w:pStyle w:val="Muc1"/>
        <w:numPr>
          <w:ilvl w:val="2"/>
          <w:numId w:val="21"/>
        </w:numPr>
        <w:rPr>
          <w:ins w:id="3489" w:author="Dong Trieu" w:date="2023-04-03T22:59:00Z"/>
        </w:rPr>
      </w:pPr>
      <w:bookmarkStart w:id="3490" w:name="_Toc131493851"/>
      <w:ins w:id="3491" w:author="Dong Trieu" w:date="2023-04-03T22:59:00Z">
        <w:r w:rsidRPr="00EF6B16">
          <w:rPr>
            <w:noProof/>
            <w:lang w:val="vi-VN"/>
            <w:rPrChange w:id="3492" w:author="Dong Trieu" w:date="2023-04-03T22:20:00Z">
              <w:rPr>
                <w:noProof/>
              </w:rPr>
            </w:rPrChange>
          </w:rPr>
          <w:drawing>
            <wp:anchor distT="0" distB="0" distL="114300" distR="114300" simplePos="0" relativeHeight="251676672" behindDoc="0" locked="0" layoutInCell="1" allowOverlap="1" wp14:anchorId="2DD0495E" wp14:editId="0A0EE056">
              <wp:simplePos x="0" y="0"/>
              <wp:positionH relativeFrom="margin">
                <wp:align>left</wp:align>
              </wp:positionH>
              <wp:positionV relativeFrom="paragraph">
                <wp:posOffset>5634990</wp:posOffset>
              </wp:positionV>
              <wp:extent cx="5759450" cy="2609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2609850"/>
                      </a:xfrm>
                      <a:prstGeom prst="rect">
                        <a:avLst/>
                      </a:prstGeom>
                    </pic:spPr>
                  </pic:pic>
                </a:graphicData>
              </a:graphic>
            </wp:anchor>
          </w:drawing>
        </w:r>
        <w:r w:rsidRPr="00EF6B16">
          <w:rPr>
            <w:noProof/>
            <w:lang w:val="vi-VN"/>
            <w:rPrChange w:id="3493" w:author="Dong Trieu" w:date="2023-04-03T22:20:00Z">
              <w:rPr>
                <w:noProof/>
              </w:rPr>
            </w:rPrChange>
          </w:rPr>
          <w:drawing>
            <wp:anchor distT="0" distB="0" distL="114300" distR="114300" simplePos="0" relativeHeight="251672576" behindDoc="0" locked="0" layoutInCell="1" allowOverlap="1" wp14:anchorId="0D23D121" wp14:editId="3CDA2B74">
              <wp:simplePos x="0" y="0"/>
              <wp:positionH relativeFrom="margin">
                <wp:align>left</wp:align>
              </wp:positionH>
              <wp:positionV relativeFrom="paragraph">
                <wp:posOffset>3162935</wp:posOffset>
              </wp:positionV>
              <wp:extent cx="5759450" cy="244221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2442210"/>
                      </a:xfrm>
                      <a:prstGeom prst="rect">
                        <a:avLst/>
                      </a:prstGeom>
                    </pic:spPr>
                  </pic:pic>
                </a:graphicData>
              </a:graphic>
            </wp:anchor>
          </w:drawing>
        </w:r>
      </w:ins>
      <w:ins w:id="3494" w:author="Dong Trieu" w:date="2023-04-03T23:44:00Z">
        <w:r w:rsidR="008724C3">
          <w:rPr>
            <w:noProof/>
          </w:rPr>
          <mc:AlternateContent>
            <mc:Choice Requires="wps">
              <w:drawing>
                <wp:anchor distT="0" distB="0" distL="114300" distR="114300" simplePos="0" relativeHeight="251751424" behindDoc="0" locked="0" layoutInCell="1" allowOverlap="1" wp14:anchorId="6D0D8CD3" wp14:editId="271089C7">
                  <wp:simplePos x="0" y="0"/>
                  <wp:positionH relativeFrom="column">
                    <wp:posOffset>0</wp:posOffset>
                  </wp:positionH>
                  <wp:positionV relativeFrom="paragraph">
                    <wp:posOffset>3075940</wp:posOffset>
                  </wp:positionV>
                  <wp:extent cx="5759450" cy="635"/>
                  <wp:effectExtent l="0" t="0" r="0" b="0"/>
                  <wp:wrapSquare wrapText="bothSides"/>
                  <wp:docPr id="474984835" name="Text Box 47498483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474BBE4" w14:textId="5C3FDA70" w:rsidR="008724C3" w:rsidRPr="00A6205A" w:rsidRDefault="008724C3" w:rsidP="00E43B13">
                              <w:pPr>
                                <w:pStyle w:val="Caption"/>
                                <w:jc w:val="center"/>
                                <w:rPr>
                                  <w:noProof/>
                                  <w:lang w:val="vi-VN"/>
                                </w:rPr>
                                <w:pPrChange w:id="3495" w:author="Dong Trieu" w:date="2023-04-04T09:57:00Z">
                                  <w:pPr>
                                    <w:pStyle w:val="Caption"/>
                                  </w:pPr>
                                </w:pPrChange>
                              </w:pPr>
                              <w:bookmarkStart w:id="3496" w:name="_Toc131458064"/>
                              <w:proofErr w:type="spellStart"/>
                              <w:r>
                                <w:t>Hình</w:t>
                              </w:r>
                              <w:proofErr w:type="spellEnd"/>
                              <w:r>
                                <w:t xml:space="preserve"> </w:t>
                              </w:r>
                              <w:fldSimple w:instr=" SEQ Hình \* ARABIC ">
                                <w:ins w:id="3497" w:author="Dong Trieu" w:date="2023-04-04T10:40:00Z">
                                  <w:r w:rsidR="00D63581">
                                    <w:rPr>
                                      <w:noProof/>
                                    </w:rPr>
                                    <w:t>32</w:t>
                                  </w:r>
                                </w:ins>
                                <w:del w:id="3498" w:author="Dong Trieu" w:date="2023-04-04T09:57:00Z">
                                  <w:r w:rsidR="004D7106" w:rsidDel="00E43B13">
                                    <w:rPr>
                                      <w:noProof/>
                                    </w:rPr>
                                    <w:delText>32</w:delText>
                                  </w:r>
                                </w:del>
                              </w:fldSimple>
                              <w:r>
                                <w:t xml:space="preserve">. Trang </w:t>
                              </w:r>
                              <w:proofErr w:type="spellStart"/>
                              <w:r>
                                <w:t>chủ</w:t>
                              </w:r>
                              <w:bookmarkEnd w:id="349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D8CD3" id="Text Box 474984835" o:spid="_x0000_s1045" type="#_x0000_t202" style="position:absolute;left:0;text-align:left;margin-left:0;margin-top:242.2pt;width:45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" stroked="f">
                  <v:textbox style="mso-fit-shape-to-text:t" inset="0,0,0,0">
                    <w:txbxContent>
                      <w:p w14:paraId="5474BBE4" w14:textId="5C3FDA70" w:rsidR="008724C3" w:rsidRPr="00A6205A" w:rsidRDefault="008724C3" w:rsidP="00E43B13">
                        <w:pPr>
                          <w:pStyle w:val="Caption"/>
                          <w:jc w:val="center"/>
                          <w:rPr>
                            <w:noProof/>
                            <w:lang w:val="vi-VN"/>
                          </w:rPr>
                          <w:pPrChange w:id="3499" w:author="Dong Trieu" w:date="2023-04-04T09:57:00Z">
                            <w:pPr>
                              <w:pStyle w:val="Caption"/>
                            </w:pPr>
                          </w:pPrChange>
                        </w:pPr>
                        <w:bookmarkStart w:id="3500" w:name="_Toc131458064"/>
                        <w:proofErr w:type="spellStart"/>
                        <w:r>
                          <w:t>Hình</w:t>
                        </w:r>
                        <w:proofErr w:type="spellEnd"/>
                        <w:r>
                          <w:t xml:space="preserve"> </w:t>
                        </w:r>
                        <w:fldSimple w:instr=" SEQ Hình \* ARABIC ">
                          <w:ins w:id="3501" w:author="Dong Trieu" w:date="2023-04-04T10:40:00Z">
                            <w:r w:rsidR="00D63581">
                              <w:rPr>
                                <w:noProof/>
                              </w:rPr>
                              <w:t>32</w:t>
                            </w:r>
                          </w:ins>
                          <w:del w:id="3502" w:author="Dong Trieu" w:date="2023-04-04T09:57:00Z">
                            <w:r w:rsidR="004D7106" w:rsidDel="00E43B13">
                              <w:rPr>
                                <w:noProof/>
                              </w:rPr>
                              <w:delText>32</w:delText>
                            </w:r>
                          </w:del>
                        </w:fldSimple>
                        <w:r>
                          <w:t xml:space="preserve">. Trang </w:t>
                        </w:r>
                        <w:proofErr w:type="spellStart"/>
                        <w:r>
                          <w:t>chủ</w:t>
                        </w:r>
                        <w:bookmarkEnd w:id="3500"/>
                        <w:proofErr w:type="spellEnd"/>
                      </w:p>
                    </w:txbxContent>
                  </v:textbox>
                  <w10:wrap type="square"/>
                </v:shape>
              </w:pict>
            </mc:Fallback>
          </mc:AlternateContent>
        </w:r>
      </w:ins>
      <w:ins w:id="3503" w:author="Dong Trieu" w:date="2023-04-03T22:58:00Z">
        <w:r w:rsidRPr="00EF6B16">
          <w:rPr>
            <w:noProof/>
            <w:lang w:val="vi-VN"/>
            <w:rPrChange w:id="3504" w:author="Dong Trieu" w:date="2023-04-03T22:20:00Z">
              <w:rPr>
                <w:noProof/>
              </w:rPr>
            </w:rPrChange>
          </w:rPr>
          <w:drawing>
            <wp:anchor distT="0" distB="0" distL="114300" distR="114300" simplePos="0" relativeHeight="251670528" behindDoc="0" locked="0" layoutInCell="1" allowOverlap="1" wp14:anchorId="2859C0C5" wp14:editId="66A068C0">
              <wp:simplePos x="0" y="0"/>
              <wp:positionH relativeFrom="margin">
                <wp:align>left</wp:align>
              </wp:positionH>
              <wp:positionV relativeFrom="paragraph">
                <wp:posOffset>420370</wp:posOffset>
              </wp:positionV>
              <wp:extent cx="5759450" cy="25984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598420"/>
                      </a:xfrm>
                      <a:prstGeom prst="rect">
                        <a:avLst/>
                      </a:prstGeom>
                    </pic:spPr>
                  </pic:pic>
                </a:graphicData>
              </a:graphic>
            </wp:anchor>
          </w:drawing>
        </w:r>
      </w:ins>
      <w:ins w:id="3505" w:author="Dong Trieu" w:date="2023-04-03T22:57:00Z">
        <w:r w:rsidR="000F4B00">
          <w:t xml:space="preserve">Trang </w:t>
        </w:r>
        <w:proofErr w:type="spellStart"/>
        <w:r w:rsidR="000F4B00">
          <w:t>chủ</w:t>
        </w:r>
      </w:ins>
      <w:bookmarkEnd w:id="3490"/>
      <w:proofErr w:type="spellEnd"/>
    </w:p>
    <w:p w14:paraId="7290ED12" w14:textId="209B5865" w:rsidR="00A0214D" w:rsidRDefault="00A0214D">
      <w:pPr>
        <w:pStyle w:val="Muc1"/>
        <w:ind w:left="1224" w:firstLine="0"/>
        <w:rPr>
          <w:ins w:id="3506" w:author="Dong Trieu" w:date="2023-04-03T22:57:00Z"/>
        </w:rPr>
        <w:pPrChange w:id="3507" w:author="Dong Trieu" w:date="2023-04-03T22:59:00Z">
          <w:pPr>
            <w:pStyle w:val="Muc1"/>
            <w:numPr>
              <w:ilvl w:val="2"/>
              <w:numId w:val="21"/>
            </w:numPr>
            <w:ind w:left="1224" w:hanging="504"/>
          </w:pPr>
        </w:pPrChange>
      </w:pPr>
    </w:p>
    <w:p w14:paraId="17F81084" w14:textId="35EF972A" w:rsidR="00A0214D" w:rsidRDefault="00A0214D" w:rsidP="00A0214D">
      <w:pPr>
        <w:pStyle w:val="Muc1"/>
        <w:ind w:left="1224" w:firstLine="0"/>
        <w:rPr>
          <w:ins w:id="3508" w:author="Dong Trieu" w:date="2023-04-03T22:58:00Z"/>
        </w:rPr>
      </w:pPr>
    </w:p>
    <w:p w14:paraId="40C68FD2" w14:textId="35B83B3D" w:rsidR="00A0214D" w:rsidRDefault="00A0214D" w:rsidP="00A0214D">
      <w:pPr>
        <w:pStyle w:val="Muc1"/>
        <w:ind w:left="1224" w:firstLine="0"/>
        <w:rPr>
          <w:ins w:id="3509" w:author="Dong Trieu" w:date="2023-04-03T22:58:00Z"/>
        </w:rPr>
      </w:pPr>
      <w:bookmarkStart w:id="3510" w:name="_Toc131456245"/>
      <w:bookmarkStart w:id="3511" w:name="_Toc131493852"/>
      <w:ins w:id="3512" w:author="Dong Trieu" w:date="2023-04-03T22:59:00Z">
        <w:r w:rsidRPr="00EF6B16">
          <w:rPr>
            <w:b w:val="0"/>
            <w:noProof/>
            <w:sz w:val="26"/>
            <w:lang w:val="vi-VN"/>
            <w:rPrChange w:id="3513" w:author="Dong Trieu" w:date="2023-04-03T22:20:00Z">
              <w:rPr>
                <w:b w:val="0"/>
                <w:noProof/>
              </w:rPr>
            </w:rPrChange>
          </w:rPr>
          <w:drawing>
            <wp:anchor distT="0" distB="0" distL="114300" distR="114300" simplePos="0" relativeHeight="251678720" behindDoc="0" locked="0" layoutInCell="1" allowOverlap="1" wp14:anchorId="353DB168" wp14:editId="7496F644">
              <wp:simplePos x="0" y="0"/>
              <wp:positionH relativeFrom="margin">
                <wp:align>right</wp:align>
              </wp:positionH>
              <wp:positionV relativeFrom="paragraph">
                <wp:posOffset>2708275</wp:posOffset>
              </wp:positionV>
              <wp:extent cx="5759450" cy="21126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2112645"/>
                      </a:xfrm>
                      <a:prstGeom prst="rect">
                        <a:avLst/>
                      </a:prstGeom>
                    </pic:spPr>
                  </pic:pic>
                </a:graphicData>
              </a:graphic>
            </wp:anchor>
          </w:drawing>
        </w:r>
        <w:r w:rsidRPr="00EF6B16">
          <w:rPr>
            <w:b w:val="0"/>
            <w:noProof/>
            <w:sz w:val="26"/>
            <w:lang w:val="vi-VN"/>
            <w:rPrChange w:id="3514" w:author="Dong Trieu" w:date="2023-04-03T22:20:00Z">
              <w:rPr>
                <w:b w:val="0"/>
                <w:noProof/>
              </w:rPr>
            </w:rPrChange>
          </w:rPr>
          <w:drawing>
            <wp:anchor distT="0" distB="0" distL="114300" distR="114300" simplePos="0" relativeHeight="251674624" behindDoc="0" locked="0" layoutInCell="1" allowOverlap="1" wp14:anchorId="0DC7A96F" wp14:editId="60FC412F">
              <wp:simplePos x="0" y="0"/>
              <wp:positionH relativeFrom="margin">
                <wp:align>right</wp:align>
              </wp:positionH>
              <wp:positionV relativeFrom="paragraph">
                <wp:posOffset>0</wp:posOffset>
              </wp:positionV>
              <wp:extent cx="5759450" cy="24104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410460"/>
                      </a:xfrm>
                      <a:prstGeom prst="rect">
                        <a:avLst/>
                      </a:prstGeom>
                    </pic:spPr>
                  </pic:pic>
                </a:graphicData>
              </a:graphic>
            </wp:anchor>
          </w:drawing>
        </w:r>
      </w:ins>
      <w:bookmarkEnd w:id="3510"/>
      <w:bookmarkEnd w:id="3511"/>
    </w:p>
    <w:p w14:paraId="43D9665D" w14:textId="09B9BDEF" w:rsidR="00A0214D" w:rsidRDefault="00A0214D">
      <w:pPr>
        <w:pStyle w:val="Muc1"/>
        <w:ind w:left="1224" w:firstLine="0"/>
        <w:rPr>
          <w:ins w:id="3515" w:author="Dong Trieu" w:date="2023-04-03T22:57:00Z"/>
        </w:rPr>
        <w:pPrChange w:id="3516" w:author="Dong Trieu" w:date="2023-04-03T22:57:00Z">
          <w:pPr>
            <w:pStyle w:val="Muc1"/>
            <w:numPr>
              <w:ilvl w:val="2"/>
              <w:numId w:val="21"/>
            </w:numPr>
            <w:ind w:left="1224" w:hanging="504"/>
          </w:pPr>
        </w:pPrChange>
      </w:pPr>
    </w:p>
    <w:p w14:paraId="6973F059" w14:textId="77777777" w:rsidR="000D5C73" w:rsidRDefault="000D5C73">
      <w:pPr>
        <w:spacing w:after="160" w:line="259" w:lineRule="auto"/>
        <w:jc w:val="left"/>
        <w:rPr>
          <w:ins w:id="3517" w:author="Dong Trieu" w:date="2023-04-03T23:00:00Z"/>
          <w:b/>
          <w:sz w:val="28"/>
        </w:rPr>
      </w:pPr>
      <w:ins w:id="3518" w:author="Dong Trieu" w:date="2023-04-03T23:00:00Z">
        <w:r>
          <w:br w:type="page"/>
        </w:r>
      </w:ins>
    </w:p>
    <w:p w14:paraId="1DD3A4EE" w14:textId="3747FAEB" w:rsidR="000F4B00" w:rsidRDefault="009563DB" w:rsidP="000F4B00">
      <w:pPr>
        <w:pStyle w:val="Muc1"/>
        <w:numPr>
          <w:ilvl w:val="2"/>
          <w:numId w:val="21"/>
        </w:numPr>
        <w:rPr>
          <w:ins w:id="3519" w:author="Dong Trieu" w:date="2023-04-03T23:00:00Z"/>
        </w:rPr>
      </w:pPr>
      <w:bookmarkStart w:id="3520" w:name="_Toc131493853"/>
      <w:ins w:id="3521" w:author="Dong Trieu" w:date="2023-04-03T22:59:00Z">
        <w:r>
          <w:lastRenderedPageBreak/>
          <w:t xml:space="preserve">Giao </w:t>
        </w:r>
        <w:proofErr w:type="spellStart"/>
        <w:r>
          <w:t>diện</w:t>
        </w:r>
        <w:proofErr w:type="spellEnd"/>
        <w:r>
          <w:t xml:space="preserve"> </w:t>
        </w:r>
        <w:proofErr w:type="spellStart"/>
        <w:r w:rsidR="00FD2452">
          <w:t>S</w:t>
        </w:r>
        <w:r>
          <w:t>ản</w:t>
        </w:r>
        <w:proofErr w:type="spellEnd"/>
        <w:r>
          <w:t xml:space="preserve"> </w:t>
        </w:r>
      </w:ins>
      <w:proofErr w:type="spellStart"/>
      <w:ins w:id="3522" w:author="Dong Trieu" w:date="2023-04-03T23:00:00Z">
        <w:r w:rsidR="00FD2452">
          <w:t>P</w:t>
        </w:r>
      </w:ins>
      <w:ins w:id="3523" w:author="Dong Trieu" w:date="2023-04-03T22:59:00Z">
        <w:r>
          <w:t>hẩm</w:t>
        </w:r>
      </w:ins>
      <w:bookmarkEnd w:id="3520"/>
      <w:proofErr w:type="spellEnd"/>
    </w:p>
    <w:p w14:paraId="36780EFD" w14:textId="473BBAFA" w:rsidR="000D5C73" w:rsidRDefault="0082383E" w:rsidP="000D5C73">
      <w:pPr>
        <w:pStyle w:val="Muc1"/>
        <w:numPr>
          <w:ilvl w:val="3"/>
          <w:numId w:val="21"/>
        </w:numPr>
        <w:rPr>
          <w:ins w:id="3524" w:author="Dong Trieu" w:date="2023-04-03T23:00:00Z"/>
        </w:rPr>
      </w:pPr>
      <w:bookmarkStart w:id="3525" w:name="_Toc131452208"/>
      <w:bookmarkStart w:id="3526" w:name="_Toc131456248"/>
      <w:bookmarkStart w:id="3527" w:name="_Toc131493854"/>
      <w:ins w:id="3528" w:author="Dong Trieu" w:date="2023-04-03T23:00:00Z">
        <w:r w:rsidRPr="00EF6B16">
          <w:rPr>
            <w:b w:val="0"/>
            <w:noProof/>
            <w:sz w:val="26"/>
            <w:lang w:val="vi-VN"/>
            <w:rPrChange w:id="3529" w:author="Dong Trieu" w:date="2023-04-03T22:20:00Z">
              <w:rPr>
                <w:b w:val="0"/>
                <w:noProof/>
              </w:rPr>
            </w:rPrChange>
          </w:rPr>
          <w:drawing>
            <wp:anchor distT="0" distB="0" distL="114300" distR="114300" simplePos="0" relativeHeight="251680768" behindDoc="0" locked="0" layoutInCell="1" allowOverlap="1" wp14:anchorId="3A13650F" wp14:editId="01C0764E">
              <wp:simplePos x="0" y="0"/>
              <wp:positionH relativeFrom="page">
                <wp:posOffset>1120140</wp:posOffset>
              </wp:positionH>
              <wp:positionV relativeFrom="paragraph">
                <wp:posOffset>220345</wp:posOffset>
              </wp:positionV>
              <wp:extent cx="5486400" cy="77114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7711440"/>
                      </a:xfrm>
                      <a:prstGeom prst="rect">
                        <a:avLst/>
                      </a:prstGeom>
                    </pic:spPr>
                  </pic:pic>
                </a:graphicData>
              </a:graphic>
              <wp14:sizeRelH relativeFrom="margin">
                <wp14:pctWidth>0</wp14:pctWidth>
              </wp14:sizeRelH>
              <wp14:sizeRelV relativeFrom="margin">
                <wp14:pctHeight>0</wp14:pctHeight>
              </wp14:sizeRelV>
            </wp:anchor>
          </w:drawing>
        </w:r>
      </w:ins>
      <w:ins w:id="3530" w:author="Dong Trieu" w:date="2023-04-03T23:44:00Z">
        <w:r>
          <w:rPr>
            <w:noProof/>
          </w:rPr>
          <mc:AlternateContent>
            <mc:Choice Requires="wps">
              <w:drawing>
                <wp:anchor distT="0" distB="0" distL="114300" distR="114300" simplePos="0" relativeHeight="251753472" behindDoc="0" locked="0" layoutInCell="1" allowOverlap="1" wp14:anchorId="1CCB7C7C" wp14:editId="0CFC6C02">
                  <wp:simplePos x="0" y="0"/>
                  <wp:positionH relativeFrom="column">
                    <wp:posOffset>39370</wp:posOffset>
                  </wp:positionH>
                  <wp:positionV relativeFrom="paragraph">
                    <wp:posOffset>8023225</wp:posOffset>
                  </wp:positionV>
                  <wp:extent cx="5486400" cy="635"/>
                  <wp:effectExtent l="0" t="0" r="0" b="0"/>
                  <wp:wrapSquare wrapText="bothSides"/>
                  <wp:docPr id="474984836" name="Text Box 47498483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F8CDF2" w14:textId="776A377D" w:rsidR="0082383E" w:rsidRPr="000878FB" w:rsidRDefault="0082383E" w:rsidP="006721D9">
                              <w:pPr>
                                <w:pStyle w:val="Caption"/>
                                <w:jc w:val="center"/>
                                <w:rPr>
                                  <w:noProof/>
                                  <w:sz w:val="26"/>
                                  <w:lang w:val="vi-VN"/>
                                </w:rPr>
                                <w:pPrChange w:id="3531" w:author="Dong Trieu" w:date="2023-04-04T09:57:00Z">
                                  <w:pPr>
                                    <w:pStyle w:val="Caption"/>
                                  </w:pPr>
                                </w:pPrChange>
                              </w:pPr>
                              <w:bookmarkStart w:id="3532" w:name="_Toc131458065"/>
                              <w:proofErr w:type="spellStart"/>
                              <w:r>
                                <w:t>Hình</w:t>
                              </w:r>
                              <w:proofErr w:type="spellEnd"/>
                              <w:r>
                                <w:t xml:space="preserve"> </w:t>
                              </w:r>
                              <w:fldSimple w:instr=" SEQ Hình \* ARABIC ">
                                <w:ins w:id="3533" w:author="Dong Trieu" w:date="2023-04-04T10:40:00Z">
                                  <w:r w:rsidR="00D63581">
                                    <w:rPr>
                                      <w:noProof/>
                                    </w:rPr>
                                    <w:t>33</w:t>
                                  </w:r>
                                </w:ins>
                                <w:del w:id="3534" w:author="Dong Trieu" w:date="2023-04-04T09:57:00Z">
                                  <w:r w:rsidR="004D7106" w:rsidDel="006721D9">
                                    <w:rPr>
                                      <w:noProof/>
                                    </w:rPr>
                                    <w:delText>33</w:delText>
                                  </w:r>
                                </w:del>
                              </w:fldSimple>
                              <w:r>
                                <w:t xml:space="preserve">. </w:t>
                              </w:r>
                              <w:proofErr w:type="spellStart"/>
                              <w:r>
                                <w:t>Sản</w:t>
                              </w:r>
                              <w:proofErr w:type="spellEnd"/>
                              <w:r>
                                <w:t xml:space="preserve"> </w:t>
                              </w:r>
                              <w:proofErr w:type="spellStart"/>
                              <w:r>
                                <w:t>Phẩm</w:t>
                              </w:r>
                              <w:bookmarkEnd w:id="35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CB7C7C" id="Text Box 474984836" o:spid="_x0000_s1046" type="#_x0000_t202" style="position:absolute;left:0;text-align:left;margin-left:3.1pt;margin-top:631.75pt;width:6in;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" stroked="f">
                  <v:textbox style="mso-fit-shape-to-text:t" inset="0,0,0,0">
                    <w:txbxContent>
                      <w:p w14:paraId="0AF8CDF2" w14:textId="776A377D" w:rsidR="0082383E" w:rsidRPr="000878FB" w:rsidRDefault="0082383E" w:rsidP="006721D9">
                        <w:pPr>
                          <w:pStyle w:val="Caption"/>
                          <w:jc w:val="center"/>
                          <w:rPr>
                            <w:noProof/>
                            <w:sz w:val="26"/>
                            <w:lang w:val="vi-VN"/>
                          </w:rPr>
                          <w:pPrChange w:id="3535" w:author="Dong Trieu" w:date="2023-04-04T09:57:00Z">
                            <w:pPr>
                              <w:pStyle w:val="Caption"/>
                            </w:pPr>
                          </w:pPrChange>
                        </w:pPr>
                        <w:bookmarkStart w:id="3536" w:name="_Toc131458065"/>
                        <w:proofErr w:type="spellStart"/>
                        <w:r>
                          <w:t>Hình</w:t>
                        </w:r>
                        <w:proofErr w:type="spellEnd"/>
                        <w:r>
                          <w:t xml:space="preserve"> </w:t>
                        </w:r>
                        <w:fldSimple w:instr=" SEQ Hình \* ARABIC ">
                          <w:ins w:id="3537" w:author="Dong Trieu" w:date="2023-04-04T10:40:00Z">
                            <w:r w:rsidR="00D63581">
                              <w:rPr>
                                <w:noProof/>
                              </w:rPr>
                              <w:t>33</w:t>
                            </w:r>
                          </w:ins>
                          <w:del w:id="3538" w:author="Dong Trieu" w:date="2023-04-04T09:57:00Z">
                            <w:r w:rsidR="004D7106" w:rsidDel="006721D9">
                              <w:rPr>
                                <w:noProof/>
                              </w:rPr>
                              <w:delText>33</w:delText>
                            </w:r>
                          </w:del>
                        </w:fldSimple>
                        <w:r>
                          <w:t xml:space="preserve">. </w:t>
                        </w:r>
                        <w:proofErr w:type="spellStart"/>
                        <w:r>
                          <w:t>Sản</w:t>
                        </w:r>
                        <w:proofErr w:type="spellEnd"/>
                        <w:r>
                          <w:t xml:space="preserve"> </w:t>
                        </w:r>
                        <w:proofErr w:type="spellStart"/>
                        <w:r>
                          <w:t>Phẩm</w:t>
                        </w:r>
                        <w:bookmarkEnd w:id="3536"/>
                        <w:proofErr w:type="spellEnd"/>
                      </w:p>
                    </w:txbxContent>
                  </v:textbox>
                  <w10:wrap type="square"/>
                </v:shape>
              </w:pict>
            </mc:Fallback>
          </mc:AlternateContent>
        </w:r>
      </w:ins>
      <w:bookmarkEnd w:id="3525"/>
      <w:bookmarkEnd w:id="3526"/>
      <w:proofErr w:type="spellStart"/>
      <w:ins w:id="3539" w:author="Dong Trieu" w:date="2023-04-03T23:00:00Z">
        <w:r w:rsidR="000D5C73">
          <w:t>Sản</w:t>
        </w:r>
        <w:proofErr w:type="spellEnd"/>
        <w:r w:rsidR="000D5C73">
          <w:t xml:space="preserve"> </w:t>
        </w:r>
        <w:proofErr w:type="spellStart"/>
        <w:r w:rsidR="000D5C73">
          <w:t>Phẩm</w:t>
        </w:r>
        <w:bookmarkEnd w:id="3527"/>
        <w:proofErr w:type="spellEnd"/>
      </w:ins>
    </w:p>
    <w:p w14:paraId="7DA9FC8E" w14:textId="7A120EFF" w:rsidR="000D5C73" w:rsidRDefault="000D5C73">
      <w:pPr>
        <w:pStyle w:val="Muc1"/>
        <w:ind w:left="1728" w:firstLine="0"/>
        <w:rPr>
          <w:ins w:id="3540" w:author="Dong Trieu" w:date="2023-04-03T23:00:00Z"/>
        </w:rPr>
        <w:pPrChange w:id="3541" w:author="Dong Trieu" w:date="2023-04-03T23:00:00Z">
          <w:pPr>
            <w:pStyle w:val="Muc1"/>
            <w:numPr>
              <w:ilvl w:val="3"/>
              <w:numId w:val="21"/>
            </w:numPr>
            <w:ind w:left="1728" w:hanging="648"/>
          </w:pPr>
        </w:pPrChange>
      </w:pPr>
    </w:p>
    <w:p w14:paraId="2F477AD3" w14:textId="3D1B418D" w:rsidR="000D5C73" w:rsidRDefault="00E7595D" w:rsidP="000D5C73">
      <w:pPr>
        <w:pStyle w:val="Muc1"/>
        <w:numPr>
          <w:ilvl w:val="3"/>
          <w:numId w:val="21"/>
        </w:numPr>
        <w:rPr>
          <w:ins w:id="3542" w:author="Dong Trieu" w:date="2023-04-03T23:01:00Z"/>
        </w:rPr>
      </w:pPr>
      <w:bookmarkStart w:id="3543" w:name="_Toc131493855"/>
      <w:ins w:id="3544" w:author="Dong Trieu" w:date="2023-04-03T23:01:00Z">
        <w:r>
          <w:lastRenderedPageBreak/>
          <w:t xml:space="preserve">Chi </w:t>
        </w:r>
        <w:proofErr w:type="spellStart"/>
        <w:r>
          <w:t>tiết</w:t>
        </w:r>
        <w:proofErr w:type="spellEnd"/>
        <w:r>
          <w:t xml:space="preserve"> </w:t>
        </w:r>
        <w:proofErr w:type="spellStart"/>
        <w:r>
          <w:t>Sản</w:t>
        </w:r>
        <w:proofErr w:type="spellEnd"/>
        <w:r>
          <w:t xml:space="preserve"> </w:t>
        </w:r>
        <w:proofErr w:type="spellStart"/>
        <w:r>
          <w:t>Phẩm</w:t>
        </w:r>
        <w:bookmarkEnd w:id="3543"/>
        <w:proofErr w:type="spellEnd"/>
      </w:ins>
    </w:p>
    <w:p w14:paraId="19A4F425" w14:textId="2CBCF8ED" w:rsidR="00D3373C" w:rsidRDefault="0082383E">
      <w:pPr>
        <w:pStyle w:val="Muc1"/>
        <w:ind w:left="792" w:firstLine="0"/>
        <w:rPr>
          <w:ins w:id="3545" w:author="Dong Trieu" w:date="2023-04-03T23:01:00Z"/>
        </w:rPr>
        <w:pPrChange w:id="3546" w:author="Dong Trieu" w:date="2023-04-03T23:01:00Z">
          <w:pPr>
            <w:pStyle w:val="Muc1"/>
            <w:numPr>
              <w:ilvl w:val="3"/>
              <w:numId w:val="21"/>
            </w:numPr>
            <w:ind w:left="1728" w:hanging="648"/>
          </w:pPr>
        </w:pPrChange>
      </w:pPr>
      <w:bookmarkStart w:id="3547" w:name="_Toc131456250"/>
      <w:bookmarkStart w:id="3548" w:name="_Toc131493856"/>
      <w:ins w:id="3549" w:author="Dong Trieu" w:date="2023-04-03T23:45:00Z">
        <w:r>
          <w:rPr>
            <w:noProof/>
          </w:rPr>
          <mc:AlternateContent>
            <mc:Choice Requires="wps">
              <w:drawing>
                <wp:anchor distT="0" distB="0" distL="114300" distR="114300" simplePos="0" relativeHeight="251755520" behindDoc="0" locked="0" layoutInCell="1" allowOverlap="1" wp14:anchorId="68A6763C" wp14:editId="5A31851C">
                  <wp:simplePos x="0" y="0"/>
                  <wp:positionH relativeFrom="column">
                    <wp:posOffset>0</wp:posOffset>
                  </wp:positionH>
                  <wp:positionV relativeFrom="paragraph">
                    <wp:posOffset>7037070</wp:posOffset>
                  </wp:positionV>
                  <wp:extent cx="5759450" cy="635"/>
                  <wp:effectExtent l="0" t="0" r="0" b="0"/>
                  <wp:wrapSquare wrapText="bothSides"/>
                  <wp:docPr id="474984837" name="Text Box 47498483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19DEA95" w14:textId="7F72A12E" w:rsidR="0082383E" w:rsidRPr="00C077CF" w:rsidRDefault="0082383E" w:rsidP="00A56B51">
                              <w:pPr>
                                <w:pStyle w:val="Caption"/>
                                <w:jc w:val="center"/>
                                <w:rPr>
                                  <w:noProof/>
                                  <w:lang w:val="vi-VN"/>
                                </w:rPr>
                              </w:pPr>
                              <w:bookmarkStart w:id="3550" w:name="_Toc131458066"/>
                              <w:proofErr w:type="spellStart"/>
                              <w:r>
                                <w:t>Hình</w:t>
                              </w:r>
                              <w:proofErr w:type="spellEnd"/>
                              <w:r>
                                <w:t xml:space="preserve"> </w:t>
                              </w:r>
                              <w:fldSimple w:instr=" SEQ Hình \* ARABIC ">
                                <w:ins w:id="3551" w:author="Dong Trieu" w:date="2023-04-04T10:40:00Z">
                                  <w:r w:rsidR="00D63581">
                                    <w:rPr>
                                      <w:noProof/>
                                    </w:rPr>
                                    <w:t>34</w:t>
                                  </w:r>
                                </w:ins>
                                <w:del w:id="3552" w:author="Dong Trieu" w:date="2023-04-04T09:58:00Z">
                                  <w:r w:rsidR="004D7106" w:rsidDel="00A56B51">
                                    <w:rPr>
                                      <w:noProof/>
                                    </w:rPr>
                                    <w:delText>34</w:delText>
                                  </w:r>
                                </w:del>
                              </w:fldSimple>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35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6763C" id="Text Box 474984837" o:spid="_x0000_s1047" type="#_x0000_t202" style="position:absolute;left:0;text-align:left;margin-left:0;margin-top:554.1pt;width:45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" stroked="f">
                  <v:textbox style="mso-fit-shape-to-text:t" inset="0,0,0,0">
                    <w:txbxContent>
                      <w:p w14:paraId="119DEA95" w14:textId="7F72A12E" w:rsidR="0082383E" w:rsidRPr="00C077CF" w:rsidRDefault="0082383E" w:rsidP="00A56B51">
                        <w:pPr>
                          <w:pStyle w:val="Caption"/>
                          <w:jc w:val="center"/>
                          <w:rPr>
                            <w:noProof/>
                            <w:lang w:val="vi-VN"/>
                          </w:rPr>
                        </w:pPr>
                        <w:bookmarkStart w:id="3553" w:name="_Toc131458066"/>
                        <w:proofErr w:type="spellStart"/>
                        <w:r>
                          <w:t>Hình</w:t>
                        </w:r>
                        <w:proofErr w:type="spellEnd"/>
                        <w:r>
                          <w:t xml:space="preserve"> </w:t>
                        </w:r>
                        <w:fldSimple w:instr=" SEQ Hình \* ARABIC ">
                          <w:ins w:id="3554" w:author="Dong Trieu" w:date="2023-04-04T10:40:00Z">
                            <w:r w:rsidR="00D63581">
                              <w:rPr>
                                <w:noProof/>
                              </w:rPr>
                              <w:t>34</w:t>
                            </w:r>
                          </w:ins>
                          <w:del w:id="3555" w:author="Dong Trieu" w:date="2023-04-04T09:58:00Z">
                            <w:r w:rsidR="004D7106" w:rsidDel="00A56B51">
                              <w:rPr>
                                <w:noProof/>
                              </w:rPr>
                              <w:delText>34</w:delText>
                            </w:r>
                          </w:del>
                        </w:fldSimple>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3553"/>
                        <w:proofErr w:type="spellEnd"/>
                      </w:p>
                    </w:txbxContent>
                  </v:textbox>
                  <w10:wrap type="square"/>
                </v:shape>
              </w:pict>
            </mc:Fallback>
          </mc:AlternateContent>
        </w:r>
      </w:ins>
      <w:ins w:id="3556" w:author="Dong Trieu" w:date="2023-04-03T23:01:00Z">
        <w:r w:rsidR="00D3373C" w:rsidRPr="00EF6B16">
          <w:rPr>
            <w:noProof/>
            <w:lang w:val="vi-VN"/>
            <w:rPrChange w:id="3557" w:author="Dong Trieu" w:date="2023-04-03T22:20:00Z">
              <w:rPr>
                <w:noProof/>
              </w:rPr>
            </w:rPrChange>
          </w:rPr>
          <w:drawing>
            <wp:anchor distT="0" distB="0" distL="114300" distR="114300" simplePos="0" relativeHeight="251682816" behindDoc="0" locked="0" layoutInCell="1" allowOverlap="1" wp14:anchorId="279A6971" wp14:editId="69CBE5DF">
              <wp:simplePos x="0" y="0"/>
              <wp:positionH relativeFrom="column">
                <wp:posOffset>0</wp:posOffset>
              </wp:positionH>
              <wp:positionV relativeFrom="paragraph">
                <wp:posOffset>304165</wp:posOffset>
              </wp:positionV>
              <wp:extent cx="5759450" cy="66757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6675755"/>
                      </a:xfrm>
                      <a:prstGeom prst="rect">
                        <a:avLst/>
                      </a:prstGeom>
                    </pic:spPr>
                  </pic:pic>
                </a:graphicData>
              </a:graphic>
            </wp:anchor>
          </w:drawing>
        </w:r>
        <w:bookmarkEnd w:id="3547"/>
        <w:bookmarkEnd w:id="3548"/>
      </w:ins>
    </w:p>
    <w:p w14:paraId="59AE955D" w14:textId="77777777" w:rsidR="00D3373C" w:rsidRDefault="00D3373C">
      <w:pPr>
        <w:pStyle w:val="Muc1"/>
        <w:ind w:left="1728" w:firstLine="0"/>
        <w:rPr>
          <w:ins w:id="3558" w:author="Dong Trieu" w:date="2023-04-03T22:57:00Z"/>
        </w:rPr>
        <w:pPrChange w:id="3559" w:author="Dong Trieu" w:date="2023-04-03T23:01:00Z">
          <w:pPr>
            <w:pStyle w:val="Muc1"/>
            <w:numPr>
              <w:ilvl w:val="2"/>
              <w:numId w:val="21"/>
            </w:numPr>
            <w:ind w:left="1224" w:hanging="504"/>
          </w:pPr>
        </w:pPrChange>
      </w:pPr>
    </w:p>
    <w:p w14:paraId="60560A60" w14:textId="6414AA17" w:rsidR="000955CD" w:rsidRDefault="000955CD">
      <w:pPr>
        <w:spacing w:after="160" w:line="259" w:lineRule="auto"/>
        <w:jc w:val="left"/>
        <w:rPr>
          <w:ins w:id="3560" w:author="Dong Trieu" w:date="2023-04-03T23:01:00Z"/>
          <w:b/>
          <w:sz w:val="28"/>
        </w:rPr>
      </w:pPr>
      <w:ins w:id="3561" w:author="Dong Trieu" w:date="2023-04-03T23:01:00Z">
        <w:r>
          <w:br w:type="page"/>
        </w:r>
      </w:ins>
    </w:p>
    <w:p w14:paraId="07CE32FD" w14:textId="01435870" w:rsidR="000F4B00" w:rsidRDefault="000955CD" w:rsidP="000F4B00">
      <w:pPr>
        <w:pStyle w:val="Muc1"/>
        <w:numPr>
          <w:ilvl w:val="2"/>
          <w:numId w:val="21"/>
        </w:numPr>
        <w:rPr>
          <w:ins w:id="3562" w:author="Dong Trieu" w:date="2023-04-03T23:01:00Z"/>
        </w:rPr>
      </w:pPr>
      <w:bookmarkStart w:id="3563" w:name="_Toc131493857"/>
      <w:ins w:id="3564" w:author="Dong Trieu" w:date="2023-04-03T23:01:00Z">
        <w:r>
          <w:lastRenderedPageBreak/>
          <w:t xml:space="preserve">Giao </w:t>
        </w:r>
        <w:proofErr w:type="spellStart"/>
        <w:r>
          <w:t>diện</w:t>
        </w:r>
        <w:proofErr w:type="spellEnd"/>
        <w:r>
          <w:t xml:space="preserve"> </w:t>
        </w:r>
        <w:proofErr w:type="spellStart"/>
        <w:r>
          <w:t>Liên</w:t>
        </w:r>
        <w:proofErr w:type="spellEnd"/>
        <w:r>
          <w:t xml:space="preserve"> </w:t>
        </w:r>
        <w:proofErr w:type="spellStart"/>
        <w:r>
          <w:t>Hệ</w:t>
        </w:r>
        <w:bookmarkEnd w:id="3563"/>
        <w:proofErr w:type="spellEnd"/>
      </w:ins>
    </w:p>
    <w:p w14:paraId="0FA45F1D" w14:textId="1B757D50" w:rsidR="00426B33" w:rsidRDefault="0082383E">
      <w:pPr>
        <w:pStyle w:val="Muc1"/>
        <w:ind w:left="1224" w:firstLine="0"/>
        <w:rPr>
          <w:ins w:id="3565" w:author="Dong Trieu" w:date="2023-04-03T23:01:00Z"/>
        </w:rPr>
        <w:pPrChange w:id="3566" w:author="Dong Trieu" w:date="2023-04-03T23:01:00Z">
          <w:pPr>
            <w:pStyle w:val="Muc1"/>
            <w:numPr>
              <w:ilvl w:val="2"/>
              <w:numId w:val="21"/>
            </w:numPr>
            <w:ind w:left="1224" w:hanging="504"/>
          </w:pPr>
        </w:pPrChange>
      </w:pPr>
      <w:bookmarkStart w:id="3567" w:name="_Toc131456252"/>
      <w:bookmarkStart w:id="3568" w:name="_Toc131493858"/>
      <w:ins w:id="3569" w:author="Dong Trieu" w:date="2023-04-03T23:45:00Z">
        <w:r>
          <w:rPr>
            <w:noProof/>
          </w:rPr>
          <mc:AlternateContent>
            <mc:Choice Requires="wps">
              <w:drawing>
                <wp:anchor distT="0" distB="0" distL="114300" distR="114300" simplePos="0" relativeHeight="251757568" behindDoc="0" locked="0" layoutInCell="1" allowOverlap="1" wp14:anchorId="05551CFD" wp14:editId="4F3B6156">
                  <wp:simplePos x="0" y="0"/>
                  <wp:positionH relativeFrom="column">
                    <wp:posOffset>0</wp:posOffset>
                  </wp:positionH>
                  <wp:positionV relativeFrom="paragraph">
                    <wp:posOffset>6351270</wp:posOffset>
                  </wp:positionV>
                  <wp:extent cx="5759450" cy="635"/>
                  <wp:effectExtent l="0" t="0" r="0" b="0"/>
                  <wp:wrapSquare wrapText="bothSides"/>
                  <wp:docPr id="474984838" name="Text Box 474984838"/>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1280A4D" w14:textId="5970459C" w:rsidR="0082383E" w:rsidRPr="00643A95" w:rsidRDefault="0082383E" w:rsidP="00A56B51">
                              <w:pPr>
                                <w:pStyle w:val="Caption"/>
                                <w:jc w:val="center"/>
                                <w:rPr>
                                  <w:noProof/>
                                  <w:lang w:val="vi-VN"/>
                                </w:rPr>
                              </w:pPr>
                              <w:bookmarkStart w:id="3570" w:name="_Toc131458067"/>
                              <w:proofErr w:type="spellStart"/>
                              <w:ins w:id="3571" w:author="Dong Trieu" w:date="2023-04-03T23:45:00Z">
                                <w:r>
                                  <w:t>Hình</w:t>
                                </w:r>
                                <w:proofErr w:type="spellEnd"/>
                                <w:r>
                                  <w:t xml:space="preserve"> </w:t>
                                </w:r>
                              </w:ins>
                              <w:fldSimple w:instr=" SEQ Hình \* ARABIC ">
                                <w:ins w:id="3572" w:author="Dong Trieu" w:date="2023-04-04T10:40:00Z">
                                  <w:r w:rsidR="00D63581">
                                    <w:rPr>
                                      <w:noProof/>
                                    </w:rPr>
                                    <w:t>35</w:t>
                                  </w:r>
                                </w:ins>
                                <w:del w:id="3573" w:author="Dong Trieu" w:date="2023-04-04T09:58:00Z">
                                  <w:r w:rsidR="004D7106" w:rsidDel="00A56B51">
                                    <w:rPr>
                                      <w:noProof/>
                                    </w:rPr>
                                    <w:delText>35</w:delText>
                                  </w:r>
                                </w:del>
                              </w:fldSimple>
                              <w:ins w:id="3574" w:author="Dong Trieu" w:date="2023-04-03T23:45:00Z">
                                <w:r>
                                  <w:t xml:space="preserve">. </w:t>
                                </w:r>
                                <w:proofErr w:type="spellStart"/>
                                <w:r>
                                  <w:t>Liên</w:t>
                                </w:r>
                                <w:proofErr w:type="spellEnd"/>
                                <w:r>
                                  <w:t xml:space="preserve"> </w:t>
                                </w:r>
                                <w:proofErr w:type="spellStart"/>
                                <w:r>
                                  <w:t>hệ</w:t>
                                </w:r>
                              </w:ins>
                              <w:bookmarkEnd w:id="35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1CFD" id="Text Box 474984838" o:spid="_x0000_s1048" type="#_x0000_t202" style="position:absolute;left:0;text-align:left;margin-left:0;margin-top:500.1pt;width:4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" stroked="f">
                  <v:textbox style="mso-fit-shape-to-text:t" inset="0,0,0,0">
                    <w:txbxContent>
                      <w:p w14:paraId="21280A4D" w14:textId="5970459C" w:rsidR="0082383E" w:rsidRPr="00643A95" w:rsidRDefault="0082383E" w:rsidP="00A56B51">
                        <w:pPr>
                          <w:pStyle w:val="Caption"/>
                          <w:jc w:val="center"/>
                          <w:rPr>
                            <w:noProof/>
                            <w:lang w:val="vi-VN"/>
                          </w:rPr>
                        </w:pPr>
                        <w:bookmarkStart w:id="3575" w:name="_Toc131458067"/>
                        <w:proofErr w:type="spellStart"/>
                        <w:ins w:id="3576" w:author="Dong Trieu" w:date="2023-04-03T23:45:00Z">
                          <w:r>
                            <w:t>Hình</w:t>
                          </w:r>
                          <w:proofErr w:type="spellEnd"/>
                          <w:r>
                            <w:t xml:space="preserve"> </w:t>
                          </w:r>
                        </w:ins>
                        <w:fldSimple w:instr=" SEQ Hình \* ARABIC ">
                          <w:ins w:id="3577" w:author="Dong Trieu" w:date="2023-04-04T10:40:00Z">
                            <w:r w:rsidR="00D63581">
                              <w:rPr>
                                <w:noProof/>
                              </w:rPr>
                              <w:t>35</w:t>
                            </w:r>
                          </w:ins>
                          <w:del w:id="3578" w:author="Dong Trieu" w:date="2023-04-04T09:58:00Z">
                            <w:r w:rsidR="004D7106" w:rsidDel="00A56B51">
                              <w:rPr>
                                <w:noProof/>
                              </w:rPr>
                              <w:delText>35</w:delText>
                            </w:r>
                          </w:del>
                        </w:fldSimple>
                        <w:ins w:id="3579" w:author="Dong Trieu" w:date="2023-04-03T23:45:00Z">
                          <w:r>
                            <w:t xml:space="preserve">. </w:t>
                          </w:r>
                          <w:proofErr w:type="spellStart"/>
                          <w:r>
                            <w:t>Liên</w:t>
                          </w:r>
                          <w:proofErr w:type="spellEnd"/>
                          <w:r>
                            <w:t xml:space="preserve"> </w:t>
                          </w:r>
                          <w:proofErr w:type="spellStart"/>
                          <w:r>
                            <w:t>hệ</w:t>
                          </w:r>
                        </w:ins>
                        <w:bookmarkEnd w:id="3575"/>
                        <w:proofErr w:type="spellEnd"/>
                      </w:p>
                    </w:txbxContent>
                  </v:textbox>
                  <w10:wrap type="square"/>
                </v:shape>
              </w:pict>
            </mc:Fallback>
          </mc:AlternateContent>
        </w:r>
      </w:ins>
      <w:ins w:id="3580" w:author="Dong Trieu" w:date="2023-04-03T23:01:00Z">
        <w:r w:rsidR="00426B33" w:rsidRPr="00EF6B16">
          <w:rPr>
            <w:noProof/>
            <w:lang w:val="vi-VN"/>
            <w:rPrChange w:id="3581" w:author="Dong Trieu" w:date="2023-04-03T22:20:00Z">
              <w:rPr>
                <w:noProof/>
              </w:rPr>
            </w:rPrChange>
          </w:rPr>
          <w:drawing>
            <wp:anchor distT="0" distB="0" distL="114300" distR="114300" simplePos="0" relativeHeight="251684864" behindDoc="0" locked="0" layoutInCell="1" allowOverlap="1" wp14:anchorId="79C29413" wp14:editId="38B78398">
              <wp:simplePos x="0" y="0"/>
              <wp:positionH relativeFrom="column">
                <wp:posOffset>0</wp:posOffset>
              </wp:positionH>
              <wp:positionV relativeFrom="paragraph">
                <wp:posOffset>304165</wp:posOffset>
              </wp:positionV>
              <wp:extent cx="5759450" cy="59899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5989955"/>
                      </a:xfrm>
                      <a:prstGeom prst="rect">
                        <a:avLst/>
                      </a:prstGeom>
                    </pic:spPr>
                  </pic:pic>
                </a:graphicData>
              </a:graphic>
            </wp:anchor>
          </w:drawing>
        </w:r>
        <w:bookmarkEnd w:id="3567"/>
        <w:bookmarkEnd w:id="3568"/>
      </w:ins>
    </w:p>
    <w:p w14:paraId="25EB8AD2" w14:textId="77777777" w:rsidR="00D152A5" w:rsidRDefault="00D152A5">
      <w:pPr>
        <w:spacing w:after="160" w:line="259" w:lineRule="auto"/>
        <w:jc w:val="left"/>
        <w:rPr>
          <w:ins w:id="3582" w:author="Dong Trieu" w:date="2023-04-03T23:02:00Z"/>
          <w:b/>
          <w:sz w:val="28"/>
        </w:rPr>
      </w:pPr>
      <w:ins w:id="3583" w:author="Dong Trieu" w:date="2023-04-03T23:02:00Z">
        <w:r>
          <w:br w:type="page"/>
        </w:r>
      </w:ins>
    </w:p>
    <w:p w14:paraId="48DA7EE8" w14:textId="13E07B6C" w:rsidR="00426B33" w:rsidRDefault="002A7B54" w:rsidP="000F4B00">
      <w:pPr>
        <w:pStyle w:val="Muc1"/>
        <w:numPr>
          <w:ilvl w:val="2"/>
          <w:numId w:val="21"/>
        </w:numPr>
        <w:rPr>
          <w:ins w:id="3584" w:author="Dong Trieu" w:date="2023-04-03T23:02:00Z"/>
        </w:rPr>
      </w:pPr>
      <w:bookmarkStart w:id="3585" w:name="_Toc131493859"/>
      <w:ins w:id="3586" w:author="Dong Trieu" w:date="2023-04-03T23:01:00Z">
        <w:r>
          <w:lastRenderedPageBreak/>
          <w:t xml:space="preserve">Giao </w:t>
        </w:r>
        <w:proofErr w:type="spellStart"/>
        <w:r>
          <w:t>diện</w:t>
        </w:r>
        <w:proofErr w:type="spellEnd"/>
        <w:r>
          <w:t xml:space="preserve"> </w:t>
        </w:r>
        <w:proofErr w:type="spellStart"/>
        <w:r>
          <w:t>Đăng</w:t>
        </w:r>
        <w:proofErr w:type="spellEnd"/>
        <w:r>
          <w:t xml:space="preserve"> </w:t>
        </w:r>
        <w:proofErr w:type="spellStart"/>
        <w:r>
          <w:t>nh</w:t>
        </w:r>
      </w:ins>
      <w:ins w:id="3587" w:author="Dong Trieu" w:date="2023-04-03T23:02:00Z">
        <w:r>
          <w:t>ập</w:t>
        </w:r>
        <w:proofErr w:type="spellEnd"/>
        <w:r>
          <w:t xml:space="preserve"> – </w:t>
        </w:r>
        <w:proofErr w:type="spellStart"/>
        <w:r>
          <w:t>Đăng</w:t>
        </w:r>
        <w:proofErr w:type="spellEnd"/>
        <w:r>
          <w:t xml:space="preserve"> </w:t>
        </w:r>
        <w:proofErr w:type="spellStart"/>
        <w:r>
          <w:t>ký</w:t>
        </w:r>
        <w:bookmarkEnd w:id="3585"/>
        <w:proofErr w:type="spellEnd"/>
      </w:ins>
    </w:p>
    <w:p w14:paraId="6B162849" w14:textId="1888C6DF" w:rsidR="002A7B54" w:rsidRDefault="002A7B54" w:rsidP="002A7B54">
      <w:pPr>
        <w:pStyle w:val="Muc1"/>
        <w:numPr>
          <w:ilvl w:val="3"/>
          <w:numId w:val="21"/>
        </w:numPr>
        <w:rPr>
          <w:ins w:id="3588" w:author="Dong Trieu" w:date="2023-04-03T23:02:00Z"/>
        </w:rPr>
      </w:pPr>
      <w:bookmarkStart w:id="3589" w:name="_Toc131493860"/>
      <w:proofErr w:type="spellStart"/>
      <w:ins w:id="3590" w:author="Dong Trieu" w:date="2023-04-03T23:02:00Z">
        <w:r>
          <w:t>Đăng</w:t>
        </w:r>
        <w:proofErr w:type="spellEnd"/>
        <w:r>
          <w:t xml:space="preserve"> </w:t>
        </w:r>
        <w:proofErr w:type="spellStart"/>
        <w:r>
          <w:t>ký</w:t>
        </w:r>
        <w:bookmarkEnd w:id="3589"/>
        <w:proofErr w:type="spellEnd"/>
      </w:ins>
    </w:p>
    <w:p w14:paraId="52420FB5" w14:textId="6B1F6486" w:rsidR="00D152A5" w:rsidRDefault="0082383E">
      <w:pPr>
        <w:pStyle w:val="Muc1"/>
        <w:ind w:left="1728" w:firstLine="0"/>
        <w:rPr>
          <w:ins w:id="3591" w:author="Dong Trieu" w:date="2023-04-03T23:02:00Z"/>
        </w:rPr>
        <w:pPrChange w:id="3592" w:author="Dong Trieu" w:date="2023-04-03T23:02:00Z">
          <w:pPr>
            <w:pStyle w:val="Muc1"/>
            <w:numPr>
              <w:ilvl w:val="3"/>
              <w:numId w:val="21"/>
            </w:numPr>
            <w:ind w:left="1728" w:hanging="648"/>
          </w:pPr>
        </w:pPrChange>
      </w:pPr>
      <w:bookmarkStart w:id="3593" w:name="_Toc131456255"/>
      <w:bookmarkStart w:id="3594" w:name="_Toc131493861"/>
      <w:ins w:id="3595" w:author="Dong Trieu" w:date="2023-04-03T23:45:00Z">
        <w:r>
          <w:rPr>
            <w:noProof/>
          </w:rPr>
          <mc:AlternateContent>
            <mc:Choice Requires="wps">
              <w:drawing>
                <wp:anchor distT="0" distB="0" distL="114300" distR="114300" simplePos="0" relativeHeight="251759616" behindDoc="0" locked="0" layoutInCell="1" allowOverlap="1" wp14:anchorId="2E6046B7" wp14:editId="39498D26">
                  <wp:simplePos x="0" y="0"/>
                  <wp:positionH relativeFrom="column">
                    <wp:posOffset>0</wp:posOffset>
                  </wp:positionH>
                  <wp:positionV relativeFrom="paragraph">
                    <wp:posOffset>3016250</wp:posOffset>
                  </wp:positionV>
                  <wp:extent cx="5759450" cy="635"/>
                  <wp:effectExtent l="0" t="0" r="0" b="0"/>
                  <wp:wrapSquare wrapText="bothSides"/>
                  <wp:docPr id="474984839" name="Text Box 47498483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168DEA" w14:textId="530DFB80" w:rsidR="0082383E" w:rsidRPr="00636E63" w:rsidRDefault="0082383E" w:rsidP="00A56B51">
                              <w:pPr>
                                <w:pStyle w:val="Caption"/>
                                <w:jc w:val="center"/>
                                <w:rPr>
                                  <w:noProof/>
                                  <w:lang w:val="vi-VN"/>
                                </w:rPr>
                                <w:pPrChange w:id="3596" w:author="Dong Trieu" w:date="2023-04-04T09:59:00Z">
                                  <w:pPr>
                                    <w:pStyle w:val="Caption"/>
                                  </w:pPr>
                                </w:pPrChange>
                              </w:pPr>
                              <w:bookmarkStart w:id="3597" w:name="_Toc131458068"/>
                              <w:proofErr w:type="spellStart"/>
                              <w:ins w:id="3598" w:author="Dong Trieu" w:date="2023-04-03T23:45:00Z">
                                <w:r>
                                  <w:t>Hình</w:t>
                                </w:r>
                                <w:proofErr w:type="spellEnd"/>
                                <w:r>
                                  <w:t xml:space="preserve"> </w:t>
                                </w:r>
                              </w:ins>
                              <w:fldSimple w:instr=" SEQ Hình \* ARABIC ">
                                <w:ins w:id="3599" w:author="Dong Trieu" w:date="2023-04-04T10:40:00Z">
                                  <w:r w:rsidR="00D63581">
                                    <w:rPr>
                                      <w:noProof/>
                                    </w:rPr>
                                    <w:t>36</w:t>
                                  </w:r>
                                </w:ins>
                                <w:del w:id="3600" w:author="Dong Trieu" w:date="2023-04-04T09:59:00Z">
                                  <w:r w:rsidR="004D7106" w:rsidDel="00A56B51">
                                    <w:rPr>
                                      <w:noProof/>
                                    </w:rPr>
                                    <w:delText>36</w:delText>
                                  </w:r>
                                </w:del>
                              </w:fldSimple>
                              <w:ins w:id="3601" w:author="Dong Trieu" w:date="2023-04-03T23:45:00Z">
                                <w:r>
                                  <w:t xml:space="preserve">. </w:t>
                                </w:r>
                                <w:proofErr w:type="spellStart"/>
                                <w:r>
                                  <w:t>Đăng</w:t>
                                </w:r>
                                <w:proofErr w:type="spellEnd"/>
                                <w:r>
                                  <w:t xml:space="preserve"> </w:t>
                                </w:r>
                                <w:proofErr w:type="spellStart"/>
                                <w:r>
                                  <w:t>ký</w:t>
                                </w:r>
                              </w:ins>
                              <w:bookmarkEnd w:id="35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46B7" id="Text Box 474984839" o:spid="_x0000_s1049" type="#_x0000_t202" style="position:absolute;left:0;text-align:left;margin-left:0;margin-top:237.5pt;width:45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" stroked="f">
                  <v:textbox style="mso-fit-shape-to-text:t" inset="0,0,0,0">
                    <w:txbxContent>
                      <w:p w14:paraId="1A168DEA" w14:textId="530DFB80" w:rsidR="0082383E" w:rsidRPr="00636E63" w:rsidRDefault="0082383E" w:rsidP="00A56B51">
                        <w:pPr>
                          <w:pStyle w:val="Caption"/>
                          <w:jc w:val="center"/>
                          <w:rPr>
                            <w:noProof/>
                            <w:lang w:val="vi-VN"/>
                          </w:rPr>
                          <w:pPrChange w:id="3602" w:author="Dong Trieu" w:date="2023-04-04T09:59:00Z">
                            <w:pPr>
                              <w:pStyle w:val="Caption"/>
                            </w:pPr>
                          </w:pPrChange>
                        </w:pPr>
                        <w:bookmarkStart w:id="3603" w:name="_Toc131458068"/>
                        <w:proofErr w:type="spellStart"/>
                        <w:ins w:id="3604" w:author="Dong Trieu" w:date="2023-04-03T23:45:00Z">
                          <w:r>
                            <w:t>Hình</w:t>
                          </w:r>
                          <w:proofErr w:type="spellEnd"/>
                          <w:r>
                            <w:t xml:space="preserve"> </w:t>
                          </w:r>
                        </w:ins>
                        <w:fldSimple w:instr=" SEQ Hình \* ARABIC ">
                          <w:ins w:id="3605" w:author="Dong Trieu" w:date="2023-04-04T10:40:00Z">
                            <w:r w:rsidR="00D63581">
                              <w:rPr>
                                <w:noProof/>
                              </w:rPr>
                              <w:t>36</w:t>
                            </w:r>
                          </w:ins>
                          <w:del w:id="3606" w:author="Dong Trieu" w:date="2023-04-04T09:59:00Z">
                            <w:r w:rsidR="004D7106" w:rsidDel="00A56B51">
                              <w:rPr>
                                <w:noProof/>
                              </w:rPr>
                              <w:delText>36</w:delText>
                            </w:r>
                          </w:del>
                        </w:fldSimple>
                        <w:ins w:id="3607" w:author="Dong Trieu" w:date="2023-04-03T23:45:00Z">
                          <w:r>
                            <w:t xml:space="preserve">. </w:t>
                          </w:r>
                          <w:proofErr w:type="spellStart"/>
                          <w:r>
                            <w:t>Đăng</w:t>
                          </w:r>
                          <w:proofErr w:type="spellEnd"/>
                          <w:r>
                            <w:t xml:space="preserve"> </w:t>
                          </w:r>
                          <w:proofErr w:type="spellStart"/>
                          <w:r>
                            <w:t>ký</w:t>
                          </w:r>
                        </w:ins>
                        <w:bookmarkEnd w:id="3603"/>
                        <w:proofErr w:type="spellEnd"/>
                      </w:p>
                    </w:txbxContent>
                  </v:textbox>
                  <w10:wrap type="square"/>
                </v:shape>
              </w:pict>
            </mc:Fallback>
          </mc:AlternateContent>
        </w:r>
      </w:ins>
      <w:ins w:id="3608" w:author="Dong Trieu" w:date="2023-04-03T23:02:00Z">
        <w:r w:rsidR="00D152A5" w:rsidRPr="00EF6B16">
          <w:rPr>
            <w:noProof/>
            <w:lang w:val="vi-VN"/>
            <w:rPrChange w:id="3609" w:author="Dong Trieu" w:date="2023-04-03T22:20:00Z">
              <w:rPr>
                <w:noProof/>
              </w:rPr>
            </w:rPrChange>
          </w:rPr>
          <w:drawing>
            <wp:anchor distT="0" distB="0" distL="114300" distR="114300" simplePos="0" relativeHeight="251686912" behindDoc="0" locked="0" layoutInCell="1" allowOverlap="1" wp14:anchorId="29D944D5" wp14:editId="0F327181">
              <wp:simplePos x="0" y="0"/>
              <wp:positionH relativeFrom="column">
                <wp:posOffset>0</wp:posOffset>
              </wp:positionH>
              <wp:positionV relativeFrom="paragraph">
                <wp:posOffset>304165</wp:posOffset>
              </wp:positionV>
              <wp:extent cx="5759450" cy="26549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654935"/>
                      </a:xfrm>
                      <a:prstGeom prst="rect">
                        <a:avLst/>
                      </a:prstGeom>
                    </pic:spPr>
                  </pic:pic>
                </a:graphicData>
              </a:graphic>
            </wp:anchor>
          </w:drawing>
        </w:r>
        <w:bookmarkEnd w:id="3593"/>
        <w:bookmarkEnd w:id="3594"/>
      </w:ins>
    </w:p>
    <w:p w14:paraId="281241BF" w14:textId="025B1E4D" w:rsidR="00D152A5" w:rsidRDefault="00D152A5" w:rsidP="002A7B54">
      <w:pPr>
        <w:pStyle w:val="Muc1"/>
        <w:numPr>
          <w:ilvl w:val="3"/>
          <w:numId w:val="21"/>
        </w:numPr>
        <w:rPr>
          <w:ins w:id="3610" w:author="Dong Trieu" w:date="2023-04-03T23:02:00Z"/>
        </w:rPr>
      </w:pPr>
      <w:bookmarkStart w:id="3611" w:name="_Toc131493862"/>
      <w:proofErr w:type="spellStart"/>
      <w:ins w:id="3612" w:author="Dong Trieu" w:date="2023-04-03T23:02:00Z">
        <w:r>
          <w:t>Đăng</w:t>
        </w:r>
        <w:proofErr w:type="spellEnd"/>
        <w:r>
          <w:t xml:space="preserve"> </w:t>
        </w:r>
        <w:proofErr w:type="spellStart"/>
        <w:r>
          <w:t>nhập</w:t>
        </w:r>
        <w:bookmarkEnd w:id="3611"/>
        <w:proofErr w:type="spellEnd"/>
      </w:ins>
    </w:p>
    <w:p w14:paraId="0B20F62C" w14:textId="03F34E7D" w:rsidR="00A2303E" w:rsidRDefault="0082383E">
      <w:pPr>
        <w:pStyle w:val="Muc1"/>
        <w:ind w:left="792" w:firstLine="0"/>
        <w:rPr>
          <w:ins w:id="3613" w:author="Dong Trieu" w:date="2023-04-03T23:02:00Z"/>
        </w:rPr>
        <w:pPrChange w:id="3614" w:author="Dong Trieu" w:date="2023-04-03T23:02:00Z">
          <w:pPr>
            <w:pStyle w:val="Muc1"/>
            <w:numPr>
              <w:ilvl w:val="3"/>
              <w:numId w:val="21"/>
            </w:numPr>
            <w:ind w:left="1728" w:hanging="648"/>
          </w:pPr>
        </w:pPrChange>
      </w:pPr>
      <w:bookmarkStart w:id="3615" w:name="_Toc131456257"/>
      <w:bookmarkStart w:id="3616" w:name="_Toc131493863"/>
      <w:ins w:id="3617" w:author="Dong Trieu" w:date="2023-04-03T23:45:00Z">
        <w:r>
          <w:rPr>
            <w:noProof/>
          </w:rPr>
          <mc:AlternateContent>
            <mc:Choice Requires="wps">
              <w:drawing>
                <wp:anchor distT="0" distB="0" distL="114300" distR="114300" simplePos="0" relativeHeight="251761664" behindDoc="0" locked="0" layoutInCell="1" allowOverlap="1" wp14:anchorId="2816D67F" wp14:editId="6FA814BC">
                  <wp:simplePos x="0" y="0"/>
                  <wp:positionH relativeFrom="column">
                    <wp:posOffset>0</wp:posOffset>
                  </wp:positionH>
                  <wp:positionV relativeFrom="paragraph">
                    <wp:posOffset>3244850</wp:posOffset>
                  </wp:positionV>
                  <wp:extent cx="5759450" cy="635"/>
                  <wp:effectExtent l="0" t="0" r="0" b="0"/>
                  <wp:wrapSquare wrapText="bothSides"/>
                  <wp:docPr id="474984840" name="Text Box 4749848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C86D4DC" w14:textId="298E5FD7" w:rsidR="0082383E" w:rsidRPr="00EB601E" w:rsidRDefault="0082383E" w:rsidP="00A56B51">
                              <w:pPr>
                                <w:pStyle w:val="Caption"/>
                                <w:jc w:val="center"/>
                                <w:rPr>
                                  <w:noProof/>
                                  <w:lang w:val="vi-VN"/>
                                </w:rPr>
                                <w:pPrChange w:id="3618" w:author="Dong Trieu" w:date="2023-04-04T09:59:00Z">
                                  <w:pPr>
                                    <w:pStyle w:val="Caption"/>
                                  </w:pPr>
                                </w:pPrChange>
                              </w:pPr>
                              <w:bookmarkStart w:id="3619" w:name="_Toc131458069"/>
                              <w:proofErr w:type="spellStart"/>
                              <w:r>
                                <w:t>Hình</w:t>
                              </w:r>
                              <w:proofErr w:type="spellEnd"/>
                              <w:r>
                                <w:t xml:space="preserve"> </w:t>
                              </w:r>
                              <w:fldSimple w:instr=" SEQ Hình \* ARABIC ">
                                <w:ins w:id="3620" w:author="Dong Trieu" w:date="2023-04-04T10:40:00Z">
                                  <w:r w:rsidR="00D63581">
                                    <w:rPr>
                                      <w:noProof/>
                                    </w:rPr>
                                    <w:t>37</w:t>
                                  </w:r>
                                </w:ins>
                                <w:del w:id="3621" w:author="Dong Trieu" w:date="2023-04-04T09:59:00Z">
                                  <w:r w:rsidR="004D7106" w:rsidDel="00A56B51">
                                    <w:rPr>
                                      <w:noProof/>
                                    </w:rPr>
                                    <w:delText>37</w:delText>
                                  </w:r>
                                </w:del>
                              </w:fldSimple>
                              <w:r>
                                <w:t xml:space="preserve">. </w:t>
                              </w:r>
                              <w:proofErr w:type="spellStart"/>
                              <w:r>
                                <w:t>Đăng</w:t>
                              </w:r>
                              <w:proofErr w:type="spellEnd"/>
                              <w:r>
                                <w:t xml:space="preserve"> </w:t>
                              </w:r>
                              <w:proofErr w:type="spellStart"/>
                              <w:r>
                                <w:t>nhập</w:t>
                              </w:r>
                              <w:bookmarkEnd w:id="36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6D67F" id="Text Box 474984840" o:spid="_x0000_s1050" type="#_x0000_t202" style="position:absolute;left:0;text-align:left;margin-left:0;margin-top:255.5pt;width:45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" stroked="f">
                  <v:textbox style="mso-fit-shape-to-text:t" inset="0,0,0,0">
                    <w:txbxContent>
                      <w:p w14:paraId="3C86D4DC" w14:textId="298E5FD7" w:rsidR="0082383E" w:rsidRPr="00EB601E" w:rsidRDefault="0082383E" w:rsidP="00A56B51">
                        <w:pPr>
                          <w:pStyle w:val="Caption"/>
                          <w:jc w:val="center"/>
                          <w:rPr>
                            <w:noProof/>
                            <w:lang w:val="vi-VN"/>
                          </w:rPr>
                          <w:pPrChange w:id="3622" w:author="Dong Trieu" w:date="2023-04-04T09:59:00Z">
                            <w:pPr>
                              <w:pStyle w:val="Caption"/>
                            </w:pPr>
                          </w:pPrChange>
                        </w:pPr>
                        <w:bookmarkStart w:id="3623" w:name="_Toc131458069"/>
                        <w:proofErr w:type="spellStart"/>
                        <w:r>
                          <w:t>Hình</w:t>
                        </w:r>
                        <w:proofErr w:type="spellEnd"/>
                        <w:r>
                          <w:t xml:space="preserve"> </w:t>
                        </w:r>
                        <w:fldSimple w:instr=" SEQ Hình \* ARABIC ">
                          <w:ins w:id="3624" w:author="Dong Trieu" w:date="2023-04-04T10:40:00Z">
                            <w:r w:rsidR="00D63581">
                              <w:rPr>
                                <w:noProof/>
                              </w:rPr>
                              <w:t>37</w:t>
                            </w:r>
                          </w:ins>
                          <w:del w:id="3625" w:author="Dong Trieu" w:date="2023-04-04T09:59:00Z">
                            <w:r w:rsidR="004D7106" w:rsidDel="00A56B51">
                              <w:rPr>
                                <w:noProof/>
                              </w:rPr>
                              <w:delText>37</w:delText>
                            </w:r>
                          </w:del>
                        </w:fldSimple>
                        <w:r>
                          <w:t xml:space="preserve">. </w:t>
                        </w:r>
                        <w:proofErr w:type="spellStart"/>
                        <w:r>
                          <w:t>Đăng</w:t>
                        </w:r>
                        <w:proofErr w:type="spellEnd"/>
                        <w:r>
                          <w:t xml:space="preserve"> </w:t>
                        </w:r>
                        <w:proofErr w:type="spellStart"/>
                        <w:r>
                          <w:t>nhập</w:t>
                        </w:r>
                        <w:bookmarkEnd w:id="3623"/>
                        <w:proofErr w:type="spellEnd"/>
                      </w:p>
                    </w:txbxContent>
                  </v:textbox>
                  <w10:wrap type="square"/>
                </v:shape>
              </w:pict>
            </mc:Fallback>
          </mc:AlternateContent>
        </w:r>
      </w:ins>
      <w:ins w:id="3626" w:author="Dong Trieu" w:date="2023-04-03T23:02:00Z">
        <w:r w:rsidR="00A2303E" w:rsidRPr="00EF6B16">
          <w:rPr>
            <w:noProof/>
            <w:lang w:val="vi-VN"/>
            <w:rPrChange w:id="3627" w:author="Dong Trieu" w:date="2023-04-03T22:20:00Z">
              <w:rPr>
                <w:noProof/>
              </w:rPr>
            </w:rPrChange>
          </w:rPr>
          <w:drawing>
            <wp:anchor distT="0" distB="0" distL="114300" distR="114300" simplePos="0" relativeHeight="251688960" behindDoc="0" locked="0" layoutInCell="1" allowOverlap="1" wp14:anchorId="7D3F3384" wp14:editId="7CA85752">
              <wp:simplePos x="0" y="0"/>
              <wp:positionH relativeFrom="margin">
                <wp:posOffset>0</wp:posOffset>
              </wp:positionH>
              <wp:positionV relativeFrom="paragraph">
                <wp:posOffset>532765</wp:posOffset>
              </wp:positionV>
              <wp:extent cx="5759450" cy="26549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2654935"/>
                      </a:xfrm>
                      <a:prstGeom prst="rect">
                        <a:avLst/>
                      </a:prstGeom>
                    </pic:spPr>
                  </pic:pic>
                </a:graphicData>
              </a:graphic>
            </wp:anchor>
          </w:drawing>
        </w:r>
        <w:bookmarkEnd w:id="3615"/>
        <w:bookmarkEnd w:id="3616"/>
      </w:ins>
    </w:p>
    <w:p w14:paraId="7CA6192E" w14:textId="77777777" w:rsidR="00A2303E" w:rsidRDefault="00A2303E">
      <w:pPr>
        <w:ind w:left="792" w:hanging="432"/>
        <w:rPr>
          <w:ins w:id="3628" w:author="Dong Trieu" w:date="2023-04-03T23:02:00Z"/>
        </w:rPr>
        <w:pPrChange w:id="3629" w:author="Dong Trieu" w:date="2023-04-03T23:02:00Z">
          <w:pPr>
            <w:pStyle w:val="Muc1"/>
            <w:numPr>
              <w:ilvl w:val="2"/>
              <w:numId w:val="21"/>
            </w:numPr>
            <w:ind w:left="1224" w:hanging="504"/>
          </w:pPr>
        </w:pPrChange>
      </w:pPr>
    </w:p>
    <w:p w14:paraId="15B40018" w14:textId="77777777" w:rsidR="00C61757" w:rsidRDefault="00C61757">
      <w:pPr>
        <w:spacing w:after="160" w:line="259" w:lineRule="auto"/>
        <w:jc w:val="left"/>
        <w:rPr>
          <w:ins w:id="3630" w:author="Dong Trieu" w:date="2023-04-03T23:03:00Z"/>
          <w:b/>
          <w:sz w:val="28"/>
        </w:rPr>
      </w:pPr>
      <w:ins w:id="3631" w:author="Dong Trieu" w:date="2023-04-03T23:03:00Z">
        <w:r>
          <w:br w:type="page"/>
        </w:r>
      </w:ins>
    </w:p>
    <w:p w14:paraId="7FB2027B" w14:textId="414BD841" w:rsidR="002A7B54" w:rsidRDefault="00C61757" w:rsidP="000F4B00">
      <w:pPr>
        <w:pStyle w:val="Muc1"/>
        <w:numPr>
          <w:ilvl w:val="2"/>
          <w:numId w:val="21"/>
        </w:numPr>
        <w:rPr>
          <w:ins w:id="3632" w:author="Dong Trieu" w:date="2023-04-03T23:02:00Z"/>
        </w:rPr>
      </w:pPr>
      <w:bookmarkStart w:id="3633" w:name="_Toc131493864"/>
      <w:ins w:id="3634" w:author="Dong Trieu" w:date="2023-04-03T23:02:00Z">
        <w:r>
          <w:lastRenderedPageBreak/>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3633"/>
        <w:proofErr w:type="spellEnd"/>
      </w:ins>
    </w:p>
    <w:p w14:paraId="4CBC20C5" w14:textId="209B595F" w:rsidR="00C61757" w:rsidRDefault="00C61757" w:rsidP="00C61757">
      <w:pPr>
        <w:pStyle w:val="Muc1"/>
        <w:numPr>
          <w:ilvl w:val="3"/>
          <w:numId w:val="21"/>
        </w:numPr>
        <w:rPr>
          <w:ins w:id="3635" w:author="Dong Trieu" w:date="2023-04-03T23:03:00Z"/>
        </w:rPr>
      </w:pPr>
      <w:bookmarkStart w:id="3636" w:name="_Toc131493865"/>
      <w:proofErr w:type="spellStart"/>
      <w:ins w:id="3637" w:author="Dong Trieu" w:date="2023-04-03T23:02:00Z">
        <w:r>
          <w:t>Giỏ</w:t>
        </w:r>
        <w:proofErr w:type="spellEnd"/>
        <w:r>
          <w:t xml:space="preserve"> </w:t>
        </w:r>
        <w:proofErr w:type="spellStart"/>
        <w:r>
          <w:t>hàng</w:t>
        </w:r>
      </w:ins>
      <w:bookmarkEnd w:id="3636"/>
      <w:proofErr w:type="spellEnd"/>
    </w:p>
    <w:p w14:paraId="02C05254" w14:textId="793AE751" w:rsidR="00C61757" w:rsidRDefault="0082383E">
      <w:pPr>
        <w:pStyle w:val="Muc1"/>
        <w:ind w:left="1728" w:firstLine="0"/>
        <w:rPr>
          <w:ins w:id="3638" w:author="Dong Trieu" w:date="2023-04-03T23:02:00Z"/>
        </w:rPr>
        <w:pPrChange w:id="3639" w:author="Dong Trieu" w:date="2023-04-03T23:03:00Z">
          <w:pPr>
            <w:pStyle w:val="Muc1"/>
            <w:numPr>
              <w:ilvl w:val="3"/>
              <w:numId w:val="21"/>
            </w:numPr>
            <w:ind w:left="1728" w:hanging="648"/>
          </w:pPr>
        </w:pPrChange>
      </w:pPr>
      <w:bookmarkStart w:id="3640" w:name="_Toc131456260"/>
      <w:bookmarkStart w:id="3641" w:name="_Toc131493866"/>
      <w:ins w:id="3642" w:author="Dong Trieu" w:date="2023-04-03T23:45:00Z">
        <w:r>
          <w:rPr>
            <w:noProof/>
          </w:rPr>
          <mc:AlternateContent>
            <mc:Choice Requires="wps">
              <w:drawing>
                <wp:anchor distT="0" distB="0" distL="114300" distR="114300" simplePos="0" relativeHeight="251763712" behindDoc="0" locked="0" layoutInCell="1" allowOverlap="1" wp14:anchorId="63C90004" wp14:editId="2C77FA30">
                  <wp:simplePos x="0" y="0"/>
                  <wp:positionH relativeFrom="column">
                    <wp:posOffset>0</wp:posOffset>
                  </wp:positionH>
                  <wp:positionV relativeFrom="paragraph">
                    <wp:posOffset>5949950</wp:posOffset>
                  </wp:positionV>
                  <wp:extent cx="5759450" cy="635"/>
                  <wp:effectExtent l="0" t="0" r="0" b="0"/>
                  <wp:wrapSquare wrapText="bothSides"/>
                  <wp:docPr id="474984841" name="Text Box 47498484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C7BD69" w14:textId="0827488D" w:rsidR="0082383E" w:rsidRPr="00BD22E4" w:rsidRDefault="0082383E" w:rsidP="00A6403E">
                              <w:pPr>
                                <w:pStyle w:val="Caption"/>
                                <w:jc w:val="center"/>
                                <w:rPr>
                                  <w:noProof/>
                                  <w:lang w:val="vi-VN"/>
                                </w:rPr>
                                <w:pPrChange w:id="3643" w:author="Dong Trieu" w:date="2023-04-04T09:59:00Z">
                                  <w:pPr>
                                    <w:pStyle w:val="Caption"/>
                                  </w:pPr>
                                </w:pPrChange>
                              </w:pPr>
                              <w:bookmarkStart w:id="3644" w:name="_Toc131458070"/>
                              <w:proofErr w:type="spellStart"/>
                              <w:r>
                                <w:t>Hình</w:t>
                              </w:r>
                              <w:proofErr w:type="spellEnd"/>
                              <w:r>
                                <w:t xml:space="preserve"> </w:t>
                              </w:r>
                              <w:fldSimple w:instr=" SEQ Hình \* ARABIC ">
                                <w:ins w:id="3645" w:author="Dong Trieu" w:date="2023-04-04T10:40:00Z">
                                  <w:r w:rsidR="00D63581">
                                    <w:rPr>
                                      <w:noProof/>
                                    </w:rPr>
                                    <w:t>38</w:t>
                                  </w:r>
                                </w:ins>
                                <w:del w:id="3646" w:author="Dong Trieu" w:date="2023-04-04T09:59:00Z">
                                  <w:r w:rsidR="004D7106" w:rsidDel="00A6403E">
                                    <w:rPr>
                                      <w:noProof/>
                                    </w:rPr>
                                    <w:delText>38</w:delText>
                                  </w:r>
                                </w:del>
                              </w:fldSimple>
                              <w:r>
                                <w:t xml:space="preserve">, </w:t>
                              </w:r>
                              <w:proofErr w:type="spellStart"/>
                              <w:r>
                                <w:t>Giỏ</w:t>
                              </w:r>
                              <w:proofErr w:type="spellEnd"/>
                              <w:r>
                                <w:t xml:space="preserve"> </w:t>
                              </w:r>
                              <w:proofErr w:type="spellStart"/>
                              <w:r>
                                <w:t>hàng</w:t>
                              </w:r>
                              <w:bookmarkEnd w:id="36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90004" id="Text Box 474984841" o:spid="_x0000_s1051" type="#_x0000_t202" style="position:absolute;left:0;text-align:left;margin-left:0;margin-top:468.5pt;width:453.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" stroked="f">
                  <v:textbox style="mso-fit-shape-to-text:t" inset="0,0,0,0">
                    <w:txbxContent>
                      <w:p w14:paraId="14C7BD69" w14:textId="0827488D" w:rsidR="0082383E" w:rsidRPr="00BD22E4" w:rsidRDefault="0082383E" w:rsidP="00A6403E">
                        <w:pPr>
                          <w:pStyle w:val="Caption"/>
                          <w:jc w:val="center"/>
                          <w:rPr>
                            <w:noProof/>
                            <w:lang w:val="vi-VN"/>
                          </w:rPr>
                          <w:pPrChange w:id="3647" w:author="Dong Trieu" w:date="2023-04-04T09:59:00Z">
                            <w:pPr>
                              <w:pStyle w:val="Caption"/>
                            </w:pPr>
                          </w:pPrChange>
                        </w:pPr>
                        <w:bookmarkStart w:id="3648" w:name="_Toc131458070"/>
                        <w:proofErr w:type="spellStart"/>
                        <w:r>
                          <w:t>Hình</w:t>
                        </w:r>
                        <w:proofErr w:type="spellEnd"/>
                        <w:r>
                          <w:t xml:space="preserve"> </w:t>
                        </w:r>
                        <w:fldSimple w:instr=" SEQ Hình \* ARABIC ">
                          <w:ins w:id="3649" w:author="Dong Trieu" w:date="2023-04-04T10:40:00Z">
                            <w:r w:rsidR="00D63581">
                              <w:rPr>
                                <w:noProof/>
                              </w:rPr>
                              <w:t>38</w:t>
                            </w:r>
                          </w:ins>
                          <w:del w:id="3650" w:author="Dong Trieu" w:date="2023-04-04T09:59:00Z">
                            <w:r w:rsidR="004D7106" w:rsidDel="00A6403E">
                              <w:rPr>
                                <w:noProof/>
                              </w:rPr>
                              <w:delText>38</w:delText>
                            </w:r>
                          </w:del>
                        </w:fldSimple>
                        <w:r>
                          <w:t xml:space="preserve">, </w:t>
                        </w:r>
                        <w:proofErr w:type="spellStart"/>
                        <w:r>
                          <w:t>Giỏ</w:t>
                        </w:r>
                        <w:proofErr w:type="spellEnd"/>
                        <w:r>
                          <w:t xml:space="preserve"> </w:t>
                        </w:r>
                        <w:proofErr w:type="spellStart"/>
                        <w:r>
                          <w:t>hàng</w:t>
                        </w:r>
                        <w:bookmarkEnd w:id="3648"/>
                        <w:proofErr w:type="spellEnd"/>
                      </w:p>
                    </w:txbxContent>
                  </v:textbox>
                  <w10:wrap type="square"/>
                </v:shape>
              </w:pict>
            </mc:Fallback>
          </mc:AlternateContent>
        </w:r>
      </w:ins>
      <w:ins w:id="3651" w:author="Dong Trieu" w:date="2023-04-03T23:03:00Z">
        <w:r w:rsidR="00C61757" w:rsidRPr="00EF6B16">
          <w:rPr>
            <w:noProof/>
            <w:lang w:val="vi-VN"/>
            <w:rPrChange w:id="3652" w:author="Dong Trieu" w:date="2023-04-03T22:20:00Z">
              <w:rPr>
                <w:noProof/>
              </w:rPr>
            </w:rPrChange>
          </w:rPr>
          <w:drawing>
            <wp:anchor distT="0" distB="0" distL="114300" distR="114300" simplePos="0" relativeHeight="251691008" behindDoc="0" locked="0" layoutInCell="1" allowOverlap="1" wp14:anchorId="10486BC2" wp14:editId="455AA3D4">
              <wp:simplePos x="0" y="0"/>
              <wp:positionH relativeFrom="margin">
                <wp:posOffset>0</wp:posOffset>
              </wp:positionH>
              <wp:positionV relativeFrom="paragraph">
                <wp:posOffset>312420</wp:posOffset>
              </wp:positionV>
              <wp:extent cx="5759450" cy="558038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9450" cy="5580380"/>
                      </a:xfrm>
                      <a:prstGeom prst="rect">
                        <a:avLst/>
                      </a:prstGeom>
                    </pic:spPr>
                  </pic:pic>
                </a:graphicData>
              </a:graphic>
            </wp:anchor>
          </w:drawing>
        </w:r>
      </w:ins>
      <w:bookmarkEnd w:id="3640"/>
      <w:bookmarkEnd w:id="3641"/>
    </w:p>
    <w:p w14:paraId="0337998D" w14:textId="77777777" w:rsidR="00CF3B6F" w:rsidRDefault="00CF3B6F">
      <w:pPr>
        <w:spacing w:after="160" w:line="259" w:lineRule="auto"/>
        <w:jc w:val="left"/>
        <w:rPr>
          <w:ins w:id="3653" w:author="Dong Trieu" w:date="2023-04-03T23:03:00Z"/>
          <w:b/>
          <w:sz w:val="28"/>
        </w:rPr>
      </w:pPr>
      <w:ins w:id="3654" w:author="Dong Trieu" w:date="2023-04-03T23:03:00Z">
        <w:r>
          <w:br w:type="page"/>
        </w:r>
      </w:ins>
    </w:p>
    <w:p w14:paraId="1C23B31E" w14:textId="40F7F325" w:rsidR="00C61757" w:rsidRDefault="00430440" w:rsidP="00C61757">
      <w:pPr>
        <w:pStyle w:val="Muc1"/>
        <w:numPr>
          <w:ilvl w:val="3"/>
          <w:numId w:val="21"/>
        </w:numPr>
        <w:rPr>
          <w:ins w:id="3655" w:author="Dong Trieu" w:date="2023-04-03T23:03:00Z"/>
        </w:rPr>
      </w:pPr>
      <w:bookmarkStart w:id="3656" w:name="_Toc131493867"/>
      <w:ins w:id="3657" w:author="Dong Trieu" w:date="2023-04-03T23:03:00Z">
        <w:r>
          <w:lastRenderedPageBreak/>
          <w:t xml:space="preserve">Giao </w:t>
        </w:r>
        <w:proofErr w:type="spellStart"/>
        <w:r>
          <w:t>diện</w:t>
        </w:r>
        <w:proofErr w:type="spellEnd"/>
        <w:r>
          <w:t xml:space="preserve"> </w:t>
        </w:r>
        <w:proofErr w:type="spellStart"/>
        <w:r>
          <w:t>Đặt</w:t>
        </w:r>
        <w:proofErr w:type="spellEnd"/>
        <w:r>
          <w:t xml:space="preserve"> </w:t>
        </w:r>
        <w:proofErr w:type="spellStart"/>
        <w:r>
          <w:t>hàng</w:t>
        </w:r>
        <w:bookmarkEnd w:id="3656"/>
        <w:proofErr w:type="spellEnd"/>
      </w:ins>
    </w:p>
    <w:p w14:paraId="499BF9F7" w14:textId="2DEECE33" w:rsidR="00CF3B6F" w:rsidRDefault="0082383E">
      <w:pPr>
        <w:pStyle w:val="Muc1"/>
        <w:ind w:left="792" w:firstLine="0"/>
        <w:rPr>
          <w:ins w:id="3658" w:author="Dong Trieu" w:date="2023-04-03T23:02:00Z"/>
        </w:rPr>
        <w:pPrChange w:id="3659" w:author="Dong Trieu" w:date="2023-04-03T23:03:00Z">
          <w:pPr>
            <w:pStyle w:val="Muc1"/>
            <w:numPr>
              <w:ilvl w:val="2"/>
              <w:numId w:val="21"/>
            </w:numPr>
            <w:ind w:left="1224" w:hanging="504"/>
          </w:pPr>
        </w:pPrChange>
      </w:pPr>
      <w:bookmarkStart w:id="3660" w:name="_Toc131456262"/>
      <w:bookmarkStart w:id="3661" w:name="_Toc131493868"/>
      <w:ins w:id="3662" w:author="Dong Trieu" w:date="2023-04-03T23:45:00Z">
        <w:r>
          <w:rPr>
            <w:noProof/>
          </w:rPr>
          <mc:AlternateContent>
            <mc:Choice Requires="wps">
              <w:drawing>
                <wp:anchor distT="0" distB="0" distL="114300" distR="114300" simplePos="0" relativeHeight="251765760" behindDoc="0" locked="0" layoutInCell="1" allowOverlap="1" wp14:anchorId="3D6957F7" wp14:editId="6D2C6326">
                  <wp:simplePos x="0" y="0"/>
                  <wp:positionH relativeFrom="column">
                    <wp:posOffset>0</wp:posOffset>
                  </wp:positionH>
                  <wp:positionV relativeFrom="paragraph">
                    <wp:posOffset>7057390</wp:posOffset>
                  </wp:positionV>
                  <wp:extent cx="5759450" cy="635"/>
                  <wp:effectExtent l="0" t="0" r="0" b="0"/>
                  <wp:wrapTopAndBottom/>
                  <wp:docPr id="474984842" name="Text Box 47498484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70090FC" w14:textId="567A88CB" w:rsidR="0082383E" w:rsidRPr="00C14748" w:rsidRDefault="0082383E" w:rsidP="00F61DF0">
                              <w:pPr>
                                <w:pStyle w:val="Caption"/>
                                <w:jc w:val="center"/>
                                <w:rPr>
                                  <w:noProof/>
                                  <w:lang w:val="vi-VN"/>
                                </w:rPr>
                                <w:pPrChange w:id="3663" w:author="Dong Trieu" w:date="2023-04-04T09:59:00Z">
                                  <w:pPr>
                                    <w:pStyle w:val="Caption"/>
                                  </w:pPr>
                                </w:pPrChange>
                              </w:pPr>
                              <w:bookmarkStart w:id="3664" w:name="_Toc131458071"/>
                              <w:proofErr w:type="spellStart"/>
                              <w:r>
                                <w:t>Hình</w:t>
                              </w:r>
                              <w:proofErr w:type="spellEnd"/>
                              <w:r>
                                <w:t xml:space="preserve"> </w:t>
                              </w:r>
                              <w:fldSimple w:instr=" SEQ Hình \* ARABIC ">
                                <w:ins w:id="3665" w:author="Dong Trieu" w:date="2023-04-04T10:40:00Z">
                                  <w:r w:rsidR="00D63581">
                                    <w:rPr>
                                      <w:noProof/>
                                    </w:rPr>
                                    <w:t>39</w:t>
                                  </w:r>
                                </w:ins>
                                <w:del w:id="3666" w:author="Dong Trieu" w:date="2023-04-04T09:59:00Z">
                                  <w:r w:rsidR="004D7106" w:rsidDel="00F61DF0">
                                    <w:rPr>
                                      <w:noProof/>
                                    </w:rPr>
                                    <w:delText>39</w:delText>
                                  </w:r>
                                </w:del>
                              </w:fldSimple>
                              <w:r>
                                <w:t xml:space="preserve">. </w:t>
                              </w:r>
                              <w:proofErr w:type="spellStart"/>
                              <w:r>
                                <w:t>Đặt</w:t>
                              </w:r>
                              <w:proofErr w:type="spellEnd"/>
                              <w:r>
                                <w:t xml:space="preserve"> </w:t>
                              </w:r>
                              <w:proofErr w:type="spellStart"/>
                              <w:r>
                                <w:t>hàng</w:t>
                              </w:r>
                              <w:bookmarkEnd w:id="36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957F7" id="Text Box 474984842" o:spid="_x0000_s1052" type="#_x0000_t202" style="position:absolute;left:0;text-align:left;margin-left:0;margin-top:555.7pt;width:45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" stroked="f">
                  <v:textbox style="mso-fit-shape-to-text:t" inset="0,0,0,0">
                    <w:txbxContent>
                      <w:p w14:paraId="570090FC" w14:textId="567A88CB" w:rsidR="0082383E" w:rsidRPr="00C14748" w:rsidRDefault="0082383E" w:rsidP="00F61DF0">
                        <w:pPr>
                          <w:pStyle w:val="Caption"/>
                          <w:jc w:val="center"/>
                          <w:rPr>
                            <w:noProof/>
                            <w:lang w:val="vi-VN"/>
                          </w:rPr>
                          <w:pPrChange w:id="3667" w:author="Dong Trieu" w:date="2023-04-04T09:59:00Z">
                            <w:pPr>
                              <w:pStyle w:val="Caption"/>
                            </w:pPr>
                          </w:pPrChange>
                        </w:pPr>
                        <w:bookmarkStart w:id="3668" w:name="_Toc131458071"/>
                        <w:proofErr w:type="spellStart"/>
                        <w:r>
                          <w:t>Hình</w:t>
                        </w:r>
                        <w:proofErr w:type="spellEnd"/>
                        <w:r>
                          <w:t xml:space="preserve"> </w:t>
                        </w:r>
                        <w:fldSimple w:instr=" SEQ Hình \* ARABIC ">
                          <w:ins w:id="3669" w:author="Dong Trieu" w:date="2023-04-04T10:40:00Z">
                            <w:r w:rsidR="00D63581">
                              <w:rPr>
                                <w:noProof/>
                              </w:rPr>
                              <w:t>39</w:t>
                            </w:r>
                          </w:ins>
                          <w:del w:id="3670" w:author="Dong Trieu" w:date="2023-04-04T09:59:00Z">
                            <w:r w:rsidR="004D7106" w:rsidDel="00F61DF0">
                              <w:rPr>
                                <w:noProof/>
                              </w:rPr>
                              <w:delText>39</w:delText>
                            </w:r>
                          </w:del>
                        </w:fldSimple>
                        <w:r>
                          <w:t xml:space="preserve">. </w:t>
                        </w:r>
                        <w:proofErr w:type="spellStart"/>
                        <w:r>
                          <w:t>Đặt</w:t>
                        </w:r>
                        <w:proofErr w:type="spellEnd"/>
                        <w:r>
                          <w:t xml:space="preserve"> </w:t>
                        </w:r>
                        <w:proofErr w:type="spellStart"/>
                        <w:r>
                          <w:t>hàng</w:t>
                        </w:r>
                        <w:bookmarkEnd w:id="3668"/>
                        <w:proofErr w:type="spellEnd"/>
                      </w:p>
                    </w:txbxContent>
                  </v:textbox>
                  <w10:wrap type="topAndBottom"/>
                </v:shape>
              </w:pict>
            </mc:Fallback>
          </mc:AlternateContent>
        </w:r>
      </w:ins>
      <w:ins w:id="3671" w:author="Dong Trieu" w:date="2023-04-03T23:03:00Z">
        <w:r w:rsidR="00CF3B6F" w:rsidRPr="00EF6B16">
          <w:rPr>
            <w:noProof/>
            <w:lang w:val="vi-VN"/>
            <w:rPrChange w:id="3672" w:author="Dong Trieu" w:date="2023-04-03T22:20:00Z">
              <w:rPr>
                <w:noProof/>
              </w:rPr>
            </w:rPrChange>
          </w:rPr>
          <w:drawing>
            <wp:anchor distT="0" distB="0" distL="114300" distR="114300" simplePos="0" relativeHeight="251693056" behindDoc="0" locked="0" layoutInCell="1" allowOverlap="1" wp14:anchorId="37B090BE" wp14:editId="0BAD9D50">
              <wp:simplePos x="0" y="0"/>
              <wp:positionH relativeFrom="column">
                <wp:posOffset>0</wp:posOffset>
              </wp:positionH>
              <wp:positionV relativeFrom="paragraph">
                <wp:posOffset>304165</wp:posOffset>
              </wp:positionV>
              <wp:extent cx="5759450" cy="66960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6696075"/>
                      </a:xfrm>
                      <a:prstGeom prst="rect">
                        <a:avLst/>
                      </a:prstGeom>
                    </pic:spPr>
                  </pic:pic>
                </a:graphicData>
              </a:graphic>
            </wp:anchor>
          </w:drawing>
        </w:r>
      </w:ins>
      <w:bookmarkEnd w:id="3660"/>
      <w:bookmarkEnd w:id="3661"/>
    </w:p>
    <w:p w14:paraId="47A92D4D" w14:textId="0F664EA8" w:rsidR="00214B2D" w:rsidRDefault="00214B2D">
      <w:pPr>
        <w:spacing w:after="160" w:line="259" w:lineRule="auto"/>
        <w:jc w:val="left"/>
        <w:rPr>
          <w:ins w:id="3673" w:author="Dong Trieu" w:date="2023-04-03T23:03:00Z"/>
          <w:b/>
          <w:sz w:val="28"/>
        </w:rPr>
      </w:pPr>
      <w:ins w:id="3674" w:author="Dong Trieu" w:date="2023-04-03T23:03:00Z">
        <w:r>
          <w:br w:type="page"/>
        </w:r>
      </w:ins>
    </w:p>
    <w:p w14:paraId="62E44AE3" w14:textId="1B2B518B" w:rsidR="00C61757" w:rsidRDefault="00214B2D" w:rsidP="000F4B00">
      <w:pPr>
        <w:pStyle w:val="Muc1"/>
        <w:numPr>
          <w:ilvl w:val="2"/>
          <w:numId w:val="21"/>
        </w:numPr>
        <w:rPr>
          <w:ins w:id="3675" w:author="Dong Trieu" w:date="2023-04-03T23:03:00Z"/>
        </w:rPr>
      </w:pPr>
      <w:bookmarkStart w:id="3676" w:name="_Toc131493869"/>
      <w:ins w:id="3677" w:author="Dong Trieu" w:date="2023-04-03T23:03:00Z">
        <w:r>
          <w:lastRenderedPageBreak/>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Khách</w:t>
        </w:r>
        <w:proofErr w:type="spellEnd"/>
        <w:r>
          <w:t xml:space="preserve"> </w:t>
        </w:r>
        <w:proofErr w:type="spellStart"/>
        <w:r>
          <w:t>Hàng</w:t>
        </w:r>
        <w:bookmarkEnd w:id="3676"/>
        <w:proofErr w:type="spellEnd"/>
      </w:ins>
    </w:p>
    <w:p w14:paraId="67E3F0B3" w14:textId="60166670" w:rsidR="00206B75" w:rsidRDefault="00206B75" w:rsidP="00206B75">
      <w:pPr>
        <w:pStyle w:val="Muc1"/>
        <w:numPr>
          <w:ilvl w:val="3"/>
          <w:numId w:val="21"/>
        </w:numPr>
        <w:rPr>
          <w:ins w:id="3678" w:author="Dong Trieu" w:date="2023-04-03T23:04:00Z"/>
        </w:rPr>
      </w:pPr>
      <w:bookmarkStart w:id="3679" w:name="_Toc131493870"/>
      <w:proofErr w:type="spellStart"/>
      <w:ins w:id="3680" w:author="Dong Trieu" w:date="2023-04-03T23:03:00Z">
        <w:r>
          <w:t>Thông</w:t>
        </w:r>
        <w:proofErr w:type="spellEnd"/>
        <w:r>
          <w:t xml:space="preserve"> tin </w:t>
        </w:r>
        <w:proofErr w:type="spellStart"/>
        <w:r>
          <w:t>Khách</w:t>
        </w:r>
        <w:proofErr w:type="spellEnd"/>
        <w:r>
          <w:t xml:space="preserve"> </w:t>
        </w:r>
        <w:proofErr w:type="spellStart"/>
        <w:r>
          <w:t>H</w:t>
        </w:r>
      </w:ins>
      <w:ins w:id="3681" w:author="Dong Trieu" w:date="2023-04-03T23:04:00Z">
        <w:r>
          <w:t>àng</w:t>
        </w:r>
        <w:bookmarkEnd w:id="3679"/>
        <w:proofErr w:type="spellEnd"/>
      </w:ins>
    </w:p>
    <w:p w14:paraId="5664CD86" w14:textId="77E0D60A" w:rsidR="00206B75" w:rsidRDefault="0082383E">
      <w:pPr>
        <w:pStyle w:val="Muc1"/>
        <w:ind w:left="1728" w:firstLine="0"/>
        <w:rPr>
          <w:ins w:id="3682" w:author="Dong Trieu" w:date="2023-04-03T23:04:00Z"/>
        </w:rPr>
        <w:pPrChange w:id="3683" w:author="Dong Trieu" w:date="2023-04-03T23:04:00Z">
          <w:pPr>
            <w:pStyle w:val="Muc1"/>
            <w:numPr>
              <w:ilvl w:val="3"/>
              <w:numId w:val="21"/>
            </w:numPr>
            <w:ind w:left="1728" w:hanging="648"/>
          </w:pPr>
        </w:pPrChange>
      </w:pPr>
      <w:bookmarkStart w:id="3684" w:name="_Toc131456265"/>
      <w:bookmarkStart w:id="3685" w:name="_Toc131493871"/>
      <w:ins w:id="3686" w:author="Dong Trieu" w:date="2023-04-03T23:45:00Z">
        <w:r>
          <w:rPr>
            <w:noProof/>
          </w:rPr>
          <mc:AlternateContent>
            <mc:Choice Requires="wps">
              <w:drawing>
                <wp:anchor distT="0" distB="0" distL="114300" distR="114300" simplePos="0" relativeHeight="251767808" behindDoc="0" locked="0" layoutInCell="1" allowOverlap="1" wp14:anchorId="0780416F" wp14:editId="501C9653">
                  <wp:simplePos x="0" y="0"/>
                  <wp:positionH relativeFrom="column">
                    <wp:posOffset>0</wp:posOffset>
                  </wp:positionH>
                  <wp:positionV relativeFrom="paragraph">
                    <wp:posOffset>5997575</wp:posOffset>
                  </wp:positionV>
                  <wp:extent cx="5759450" cy="635"/>
                  <wp:effectExtent l="0" t="0" r="0" b="0"/>
                  <wp:wrapSquare wrapText="bothSides"/>
                  <wp:docPr id="474984843" name="Text Box 47498484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D916615" w14:textId="35DB6BDD" w:rsidR="0082383E" w:rsidRPr="00FE1CC4" w:rsidRDefault="0082383E" w:rsidP="002F33DC">
                              <w:pPr>
                                <w:pStyle w:val="Caption"/>
                                <w:jc w:val="center"/>
                                <w:rPr>
                                  <w:noProof/>
                                  <w:lang w:val="vi-VN"/>
                                </w:rPr>
                              </w:pPr>
                              <w:bookmarkStart w:id="3687" w:name="_Toc131458072"/>
                              <w:proofErr w:type="spellStart"/>
                              <w:r>
                                <w:t>Hình</w:t>
                              </w:r>
                              <w:proofErr w:type="spellEnd"/>
                              <w:r>
                                <w:t xml:space="preserve"> </w:t>
                              </w:r>
                              <w:fldSimple w:instr=" SEQ Hình \* ARABIC ">
                                <w:ins w:id="3688" w:author="Dong Trieu" w:date="2023-04-04T10:40:00Z">
                                  <w:r w:rsidR="00D63581">
                                    <w:rPr>
                                      <w:noProof/>
                                    </w:rPr>
                                    <w:t>40</w:t>
                                  </w:r>
                                </w:ins>
                                <w:del w:id="3689" w:author="Dong Trieu" w:date="2023-04-04T09:59:00Z">
                                  <w:r w:rsidR="004D7106" w:rsidDel="002F33DC">
                                    <w:rPr>
                                      <w:noProof/>
                                    </w:rPr>
                                    <w:delText>40</w:delText>
                                  </w:r>
                                </w:del>
                              </w:fldSimple>
                              <w:r>
                                <w:t xml:space="preserve">. Info </w:t>
                              </w:r>
                              <w:proofErr w:type="spellStart"/>
                              <w:r>
                                <w:t>Khách</w:t>
                              </w:r>
                              <w:proofErr w:type="spellEnd"/>
                              <w:r>
                                <w:t xml:space="preserve"> </w:t>
                              </w:r>
                              <w:proofErr w:type="spellStart"/>
                              <w:r>
                                <w:t>hàng</w:t>
                              </w:r>
                              <w:bookmarkEnd w:id="36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0416F" id="Text Box 474984843" o:spid="_x0000_s1053" type="#_x0000_t202" style="position:absolute;left:0;text-align:left;margin-left:0;margin-top:472.25pt;width:45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" stroked="f">
                  <v:textbox style="mso-fit-shape-to-text:t" inset="0,0,0,0">
                    <w:txbxContent>
                      <w:p w14:paraId="1D916615" w14:textId="35DB6BDD" w:rsidR="0082383E" w:rsidRPr="00FE1CC4" w:rsidRDefault="0082383E" w:rsidP="002F33DC">
                        <w:pPr>
                          <w:pStyle w:val="Caption"/>
                          <w:jc w:val="center"/>
                          <w:rPr>
                            <w:noProof/>
                            <w:lang w:val="vi-VN"/>
                          </w:rPr>
                        </w:pPr>
                        <w:bookmarkStart w:id="3690" w:name="_Toc131458072"/>
                        <w:proofErr w:type="spellStart"/>
                        <w:r>
                          <w:t>Hình</w:t>
                        </w:r>
                        <w:proofErr w:type="spellEnd"/>
                        <w:r>
                          <w:t xml:space="preserve"> </w:t>
                        </w:r>
                        <w:fldSimple w:instr=" SEQ Hình \* ARABIC ">
                          <w:ins w:id="3691" w:author="Dong Trieu" w:date="2023-04-04T10:40:00Z">
                            <w:r w:rsidR="00D63581">
                              <w:rPr>
                                <w:noProof/>
                              </w:rPr>
                              <w:t>40</w:t>
                            </w:r>
                          </w:ins>
                          <w:del w:id="3692" w:author="Dong Trieu" w:date="2023-04-04T09:59:00Z">
                            <w:r w:rsidR="004D7106" w:rsidDel="002F33DC">
                              <w:rPr>
                                <w:noProof/>
                              </w:rPr>
                              <w:delText>40</w:delText>
                            </w:r>
                          </w:del>
                        </w:fldSimple>
                        <w:r>
                          <w:t xml:space="preserve">. Info </w:t>
                        </w:r>
                        <w:proofErr w:type="spellStart"/>
                        <w:r>
                          <w:t>Khách</w:t>
                        </w:r>
                        <w:proofErr w:type="spellEnd"/>
                        <w:r>
                          <w:t xml:space="preserve"> </w:t>
                        </w:r>
                        <w:proofErr w:type="spellStart"/>
                        <w:r>
                          <w:t>hàng</w:t>
                        </w:r>
                        <w:bookmarkEnd w:id="3690"/>
                        <w:proofErr w:type="spellEnd"/>
                      </w:p>
                    </w:txbxContent>
                  </v:textbox>
                  <w10:wrap type="square"/>
                </v:shape>
              </w:pict>
            </mc:Fallback>
          </mc:AlternateContent>
        </w:r>
      </w:ins>
      <w:ins w:id="3693" w:author="Dong Trieu" w:date="2023-04-03T23:04:00Z">
        <w:r w:rsidR="00206B75" w:rsidRPr="00EF6B16">
          <w:rPr>
            <w:noProof/>
            <w:lang w:val="vi-VN"/>
            <w:rPrChange w:id="3694" w:author="Dong Trieu" w:date="2023-04-03T22:20:00Z">
              <w:rPr>
                <w:noProof/>
              </w:rPr>
            </w:rPrChange>
          </w:rPr>
          <w:drawing>
            <wp:anchor distT="0" distB="0" distL="114300" distR="114300" simplePos="0" relativeHeight="251695104" behindDoc="0" locked="0" layoutInCell="1" allowOverlap="1" wp14:anchorId="0D61E58F" wp14:editId="7FB064B4">
              <wp:simplePos x="0" y="0"/>
              <wp:positionH relativeFrom="margin">
                <wp:posOffset>0</wp:posOffset>
              </wp:positionH>
              <wp:positionV relativeFrom="paragraph">
                <wp:posOffset>304165</wp:posOffset>
              </wp:positionV>
              <wp:extent cx="5759450" cy="5636260"/>
              <wp:effectExtent l="0" t="0" r="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9450" cy="5636260"/>
                      </a:xfrm>
                      <a:prstGeom prst="rect">
                        <a:avLst/>
                      </a:prstGeom>
                    </pic:spPr>
                  </pic:pic>
                </a:graphicData>
              </a:graphic>
            </wp:anchor>
          </w:drawing>
        </w:r>
        <w:bookmarkEnd w:id="3684"/>
        <w:bookmarkEnd w:id="3685"/>
      </w:ins>
    </w:p>
    <w:p w14:paraId="1F3F7273" w14:textId="4B4C753C" w:rsidR="009C3A6B" w:rsidRDefault="009C3A6B">
      <w:pPr>
        <w:spacing w:after="160" w:line="259" w:lineRule="auto"/>
        <w:jc w:val="left"/>
        <w:rPr>
          <w:ins w:id="3695" w:author="Dong Trieu" w:date="2023-04-03T23:04:00Z"/>
          <w:b/>
          <w:sz w:val="28"/>
        </w:rPr>
      </w:pPr>
      <w:ins w:id="3696" w:author="Dong Trieu" w:date="2023-04-03T23:04:00Z">
        <w:r>
          <w:br w:type="page"/>
        </w:r>
      </w:ins>
    </w:p>
    <w:p w14:paraId="4F3A4D19" w14:textId="04268D23" w:rsidR="00206B75" w:rsidRDefault="009C3A6B" w:rsidP="00206B75">
      <w:pPr>
        <w:pStyle w:val="Muc1"/>
        <w:numPr>
          <w:ilvl w:val="3"/>
          <w:numId w:val="21"/>
        </w:numPr>
        <w:rPr>
          <w:ins w:id="3697" w:author="Dong Trieu" w:date="2023-04-03T23:04:00Z"/>
        </w:rPr>
      </w:pPr>
      <w:bookmarkStart w:id="3698" w:name="_Toc131493872"/>
      <w:proofErr w:type="spellStart"/>
      <w:ins w:id="3699" w:author="Dong Trieu" w:date="2023-04-03T23:04:00Z">
        <w:r>
          <w:lastRenderedPageBreak/>
          <w:t>Sửa</w:t>
        </w:r>
        <w:proofErr w:type="spellEnd"/>
        <w:r>
          <w:t xml:space="preserve"> </w:t>
        </w:r>
        <w:proofErr w:type="spellStart"/>
        <w:r>
          <w:t>thông</w:t>
        </w:r>
        <w:proofErr w:type="spellEnd"/>
        <w:r>
          <w:t xml:space="preserve"> tin</w:t>
        </w:r>
        <w:bookmarkEnd w:id="3698"/>
      </w:ins>
    </w:p>
    <w:p w14:paraId="560123D9" w14:textId="313AD568" w:rsidR="009C3A6B" w:rsidRDefault="004D7106">
      <w:pPr>
        <w:pStyle w:val="Muc1"/>
        <w:ind w:left="1728" w:firstLine="0"/>
        <w:rPr>
          <w:ins w:id="3700" w:author="Dong Trieu" w:date="2023-04-03T23:04:00Z"/>
        </w:rPr>
        <w:pPrChange w:id="3701" w:author="Dong Trieu" w:date="2023-04-03T23:04:00Z">
          <w:pPr>
            <w:pStyle w:val="Muc1"/>
            <w:numPr>
              <w:ilvl w:val="3"/>
              <w:numId w:val="21"/>
            </w:numPr>
            <w:ind w:left="1728" w:hanging="648"/>
          </w:pPr>
        </w:pPrChange>
      </w:pPr>
      <w:bookmarkStart w:id="3702" w:name="_Toc131456267"/>
      <w:bookmarkStart w:id="3703" w:name="_Toc131493873"/>
      <w:ins w:id="3704" w:author="Dong Trieu" w:date="2023-04-03T23:46:00Z">
        <w:r>
          <w:rPr>
            <w:noProof/>
          </w:rPr>
          <mc:AlternateContent>
            <mc:Choice Requires="wps">
              <w:drawing>
                <wp:anchor distT="0" distB="0" distL="114300" distR="114300" simplePos="0" relativeHeight="251769856" behindDoc="0" locked="0" layoutInCell="1" allowOverlap="1" wp14:anchorId="3919B6D8" wp14:editId="04963293">
                  <wp:simplePos x="0" y="0"/>
                  <wp:positionH relativeFrom="column">
                    <wp:posOffset>0</wp:posOffset>
                  </wp:positionH>
                  <wp:positionV relativeFrom="paragraph">
                    <wp:posOffset>5507990</wp:posOffset>
                  </wp:positionV>
                  <wp:extent cx="5759450" cy="635"/>
                  <wp:effectExtent l="0" t="0" r="0" b="0"/>
                  <wp:wrapSquare wrapText="bothSides"/>
                  <wp:docPr id="474984844" name="Text Box 47498484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1BF1D10" w14:textId="5CD52F2B" w:rsidR="004D7106" w:rsidRPr="00735D44" w:rsidRDefault="004D7106" w:rsidP="007F695C">
                              <w:pPr>
                                <w:pStyle w:val="Caption"/>
                                <w:jc w:val="center"/>
                                <w:rPr>
                                  <w:noProof/>
                                  <w:lang w:val="vi-VN"/>
                                </w:rPr>
                                <w:pPrChange w:id="3705" w:author="Dong Trieu" w:date="2023-04-04T09:59:00Z">
                                  <w:pPr>
                                    <w:pStyle w:val="Caption"/>
                                  </w:pPr>
                                </w:pPrChange>
                              </w:pPr>
                              <w:bookmarkStart w:id="3706" w:name="_Toc131458073"/>
                              <w:proofErr w:type="spellStart"/>
                              <w:r>
                                <w:t>Hình</w:t>
                              </w:r>
                              <w:proofErr w:type="spellEnd"/>
                              <w:r>
                                <w:t xml:space="preserve"> </w:t>
                              </w:r>
                              <w:fldSimple w:instr=" SEQ Hình \* ARABIC ">
                                <w:ins w:id="3707" w:author="Dong Trieu" w:date="2023-04-04T10:40:00Z">
                                  <w:r w:rsidR="00D63581">
                                    <w:rPr>
                                      <w:noProof/>
                                    </w:rPr>
                                    <w:t>41</w:t>
                                  </w:r>
                                </w:ins>
                                <w:del w:id="3708" w:author="Dong Trieu" w:date="2023-04-04T09:59:00Z">
                                  <w:r w:rsidDel="007F695C">
                                    <w:rPr>
                                      <w:noProof/>
                                    </w:rPr>
                                    <w:delText>41</w:delText>
                                  </w:r>
                                </w:del>
                              </w:fldSimple>
                              <w:r>
                                <w:t xml:space="preserve">. </w:t>
                              </w:r>
                              <w:proofErr w:type="spellStart"/>
                              <w:r>
                                <w:t>Sửa</w:t>
                              </w:r>
                              <w:proofErr w:type="spellEnd"/>
                              <w:r>
                                <w:t xml:space="preserve"> </w:t>
                              </w:r>
                              <w:proofErr w:type="spellStart"/>
                              <w:r>
                                <w:t>thông</w:t>
                              </w:r>
                              <w:proofErr w:type="spellEnd"/>
                              <w:r>
                                <w:t xml:space="preserve"> tin KH</w:t>
                              </w:r>
                              <w:bookmarkEnd w:id="37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9B6D8" id="Text Box 474984844" o:spid="_x0000_s1054" type="#_x0000_t202" style="position:absolute;left:0;text-align:left;margin-left:0;margin-top:433.7pt;width:45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" stroked="f">
                  <v:textbox style="mso-fit-shape-to-text:t" inset="0,0,0,0">
                    <w:txbxContent>
                      <w:p w14:paraId="61BF1D10" w14:textId="5CD52F2B" w:rsidR="004D7106" w:rsidRPr="00735D44" w:rsidRDefault="004D7106" w:rsidP="007F695C">
                        <w:pPr>
                          <w:pStyle w:val="Caption"/>
                          <w:jc w:val="center"/>
                          <w:rPr>
                            <w:noProof/>
                            <w:lang w:val="vi-VN"/>
                          </w:rPr>
                          <w:pPrChange w:id="3709" w:author="Dong Trieu" w:date="2023-04-04T09:59:00Z">
                            <w:pPr>
                              <w:pStyle w:val="Caption"/>
                            </w:pPr>
                          </w:pPrChange>
                        </w:pPr>
                        <w:bookmarkStart w:id="3710" w:name="_Toc131458073"/>
                        <w:proofErr w:type="spellStart"/>
                        <w:r>
                          <w:t>Hình</w:t>
                        </w:r>
                        <w:proofErr w:type="spellEnd"/>
                        <w:r>
                          <w:t xml:space="preserve"> </w:t>
                        </w:r>
                        <w:fldSimple w:instr=" SEQ Hình \* ARABIC ">
                          <w:ins w:id="3711" w:author="Dong Trieu" w:date="2023-04-04T10:40:00Z">
                            <w:r w:rsidR="00D63581">
                              <w:rPr>
                                <w:noProof/>
                              </w:rPr>
                              <w:t>41</w:t>
                            </w:r>
                          </w:ins>
                          <w:del w:id="3712" w:author="Dong Trieu" w:date="2023-04-04T09:59:00Z">
                            <w:r w:rsidDel="007F695C">
                              <w:rPr>
                                <w:noProof/>
                              </w:rPr>
                              <w:delText>41</w:delText>
                            </w:r>
                          </w:del>
                        </w:fldSimple>
                        <w:r>
                          <w:t xml:space="preserve">. </w:t>
                        </w:r>
                        <w:proofErr w:type="spellStart"/>
                        <w:r>
                          <w:t>Sửa</w:t>
                        </w:r>
                        <w:proofErr w:type="spellEnd"/>
                        <w:r>
                          <w:t xml:space="preserve"> </w:t>
                        </w:r>
                        <w:proofErr w:type="spellStart"/>
                        <w:r>
                          <w:t>thông</w:t>
                        </w:r>
                        <w:proofErr w:type="spellEnd"/>
                        <w:r>
                          <w:t xml:space="preserve"> tin KH</w:t>
                        </w:r>
                        <w:bookmarkEnd w:id="3710"/>
                      </w:p>
                    </w:txbxContent>
                  </v:textbox>
                  <w10:wrap type="square"/>
                </v:shape>
              </w:pict>
            </mc:Fallback>
          </mc:AlternateContent>
        </w:r>
      </w:ins>
      <w:ins w:id="3713" w:author="Dong Trieu" w:date="2023-04-03T23:04:00Z">
        <w:r w:rsidR="009C3A6B" w:rsidRPr="00EF6B16">
          <w:rPr>
            <w:noProof/>
            <w:lang w:val="vi-VN"/>
            <w:rPrChange w:id="3714" w:author="Dong Trieu" w:date="2023-04-03T22:20:00Z">
              <w:rPr>
                <w:noProof/>
              </w:rPr>
            </w:rPrChange>
          </w:rPr>
          <w:drawing>
            <wp:anchor distT="0" distB="0" distL="114300" distR="114300" simplePos="0" relativeHeight="251697152" behindDoc="0" locked="0" layoutInCell="1" allowOverlap="1" wp14:anchorId="79DCA508" wp14:editId="20B42DED">
              <wp:simplePos x="0" y="0"/>
              <wp:positionH relativeFrom="margin">
                <wp:posOffset>0</wp:posOffset>
              </wp:positionH>
              <wp:positionV relativeFrom="paragraph">
                <wp:posOffset>304165</wp:posOffset>
              </wp:positionV>
              <wp:extent cx="5759450" cy="51466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5146675"/>
                      </a:xfrm>
                      <a:prstGeom prst="rect">
                        <a:avLst/>
                      </a:prstGeom>
                    </pic:spPr>
                  </pic:pic>
                </a:graphicData>
              </a:graphic>
            </wp:anchor>
          </w:drawing>
        </w:r>
        <w:bookmarkEnd w:id="3702"/>
        <w:bookmarkEnd w:id="3703"/>
      </w:ins>
    </w:p>
    <w:p w14:paraId="16B501E3" w14:textId="2F46BE48" w:rsidR="00956A53" w:rsidRDefault="00956A53">
      <w:pPr>
        <w:spacing w:after="160" w:line="259" w:lineRule="auto"/>
        <w:jc w:val="left"/>
        <w:rPr>
          <w:ins w:id="3715" w:author="Dong Trieu" w:date="2023-04-03T23:04:00Z"/>
          <w:b/>
          <w:sz w:val="28"/>
        </w:rPr>
      </w:pPr>
      <w:ins w:id="3716" w:author="Dong Trieu" w:date="2023-04-03T23:04:00Z">
        <w:r>
          <w:br w:type="page"/>
        </w:r>
      </w:ins>
    </w:p>
    <w:p w14:paraId="47FE92EB" w14:textId="4EE124E4" w:rsidR="00206B75" w:rsidRDefault="00956A53" w:rsidP="00206B75">
      <w:pPr>
        <w:pStyle w:val="Muc1"/>
        <w:numPr>
          <w:ilvl w:val="3"/>
          <w:numId w:val="21"/>
        </w:numPr>
        <w:rPr>
          <w:ins w:id="3717" w:author="Dong Trieu" w:date="2023-04-03T23:04:00Z"/>
        </w:rPr>
      </w:pPr>
      <w:bookmarkStart w:id="3718" w:name="_Toc131493874"/>
      <w:proofErr w:type="spellStart"/>
      <w:ins w:id="3719" w:author="Dong Trieu" w:date="2023-04-03T23:04:00Z">
        <w:r>
          <w:lastRenderedPageBreak/>
          <w:t>Đổi</w:t>
        </w:r>
        <w:proofErr w:type="spellEnd"/>
        <w:r>
          <w:t xml:space="preserve"> </w:t>
        </w:r>
        <w:proofErr w:type="spellStart"/>
        <w:r>
          <w:t>mật</w:t>
        </w:r>
        <w:proofErr w:type="spellEnd"/>
        <w:r>
          <w:t xml:space="preserve"> </w:t>
        </w:r>
        <w:proofErr w:type="spellStart"/>
        <w:r>
          <w:t>khẩu</w:t>
        </w:r>
        <w:bookmarkEnd w:id="3718"/>
        <w:proofErr w:type="spellEnd"/>
      </w:ins>
    </w:p>
    <w:p w14:paraId="2E5126E8" w14:textId="3F58626D" w:rsidR="00A81E5F" w:rsidRDefault="004D7106">
      <w:pPr>
        <w:pStyle w:val="Muc1"/>
        <w:ind w:left="1728" w:firstLine="0"/>
        <w:rPr>
          <w:ins w:id="3720" w:author="Dong Trieu" w:date="2023-04-03T22:57:00Z"/>
        </w:rPr>
        <w:pPrChange w:id="3721" w:author="Dong Trieu" w:date="2023-04-03T23:04:00Z">
          <w:pPr>
            <w:pStyle w:val="Muc1"/>
            <w:numPr>
              <w:ilvl w:val="2"/>
              <w:numId w:val="21"/>
            </w:numPr>
            <w:ind w:left="1224" w:hanging="504"/>
          </w:pPr>
        </w:pPrChange>
      </w:pPr>
      <w:bookmarkStart w:id="3722" w:name="_Toc131452220"/>
      <w:bookmarkStart w:id="3723" w:name="_Toc131456269"/>
      <w:bookmarkStart w:id="3724" w:name="_Toc131493875"/>
      <w:ins w:id="3725" w:author="Dong Trieu" w:date="2023-04-03T23:46:00Z">
        <w:r>
          <w:rPr>
            <w:noProof/>
          </w:rPr>
          <mc:AlternateContent>
            <mc:Choice Requires="wps">
              <w:drawing>
                <wp:anchor distT="0" distB="0" distL="114300" distR="114300" simplePos="0" relativeHeight="251771904" behindDoc="0" locked="0" layoutInCell="1" allowOverlap="1" wp14:anchorId="3CC4C2FE" wp14:editId="72D9454F">
                  <wp:simplePos x="0" y="0"/>
                  <wp:positionH relativeFrom="column">
                    <wp:posOffset>0</wp:posOffset>
                  </wp:positionH>
                  <wp:positionV relativeFrom="paragraph">
                    <wp:posOffset>5076825</wp:posOffset>
                  </wp:positionV>
                  <wp:extent cx="5759450" cy="635"/>
                  <wp:effectExtent l="0" t="0" r="0" b="0"/>
                  <wp:wrapSquare wrapText="bothSides"/>
                  <wp:docPr id="474984845" name="Text Box 47498484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6550C83" w14:textId="2E5CAC33" w:rsidR="004D7106" w:rsidRPr="008169D4" w:rsidRDefault="004D7106" w:rsidP="00C329DC">
                              <w:pPr>
                                <w:pStyle w:val="Caption"/>
                                <w:jc w:val="center"/>
                                <w:rPr>
                                  <w:noProof/>
                                  <w:sz w:val="26"/>
                                  <w:lang w:val="vi-VN"/>
                                </w:rPr>
                                <w:pPrChange w:id="3726" w:author="Dong Trieu" w:date="2023-04-04T10:00:00Z">
                                  <w:pPr>
                                    <w:pStyle w:val="Caption"/>
                                  </w:pPr>
                                </w:pPrChange>
                              </w:pPr>
                              <w:bookmarkStart w:id="3727" w:name="_Toc131458074"/>
                              <w:proofErr w:type="spellStart"/>
                              <w:r>
                                <w:t>Hình</w:t>
                              </w:r>
                              <w:proofErr w:type="spellEnd"/>
                              <w:r>
                                <w:t xml:space="preserve"> </w:t>
                              </w:r>
                              <w:fldSimple w:instr=" SEQ Hình \* ARABIC ">
                                <w:ins w:id="3728" w:author="Dong Trieu" w:date="2023-04-04T10:40:00Z">
                                  <w:r w:rsidR="00D63581">
                                    <w:rPr>
                                      <w:noProof/>
                                    </w:rPr>
                                    <w:t>42</w:t>
                                  </w:r>
                                </w:ins>
                                <w:del w:id="3729" w:author="Dong Trieu" w:date="2023-04-04T09:59:00Z">
                                  <w:r w:rsidDel="00C329DC">
                                    <w:rPr>
                                      <w:noProof/>
                                    </w:rPr>
                                    <w:delText>42</w:delText>
                                  </w:r>
                                </w:del>
                              </w:fldSimple>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KH</w:t>
                              </w:r>
                              <w:bookmarkEnd w:id="37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4C2FE" id="Text Box 474984845" o:spid="_x0000_s1055" type="#_x0000_t202" style="position:absolute;left:0;text-align:left;margin-left:0;margin-top:399.75pt;width:45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" stroked="f">
                  <v:textbox style="mso-fit-shape-to-text:t" inset="0,0,0,0">
                    <w:txbxContent>
                      <w:p w14:paraId="46550C83" w14:textId="2E5CAC33" w:rsidR="004D7106" w:rsidRPr="008169D4" w:rsidRDefault="004D7106" w:rsidP="00C329DC">
                        <w:pPr>
                          <w:pStyle w:val="Caption"/>
                          <w:jc w:val="center"/>
                          <w:rPr>
                            <w:noProof/>
                            <w:sz w:val="26"/>
                            <w:lang w:val="vi-VN"/>
                          </w:rPr>
                          <w:pPrChange w:id="3730" w:author="Dong Trieu" w:date="2023-04-04T10:00:00Z">
                            <w:pPr>
                              <w:pStyle w:val="Caption"/>
                            </w:pPr>
                          </w:pPrChange>
                        </w:pPr>
                        <w:bookmarkStart w:id="3731" w:name="_Toc131458074"/>
                        <w:proofErr w:type="spellStart"/>
                        <w:r>
                          <w:t>Hình</w:t>
                        </w:r>
                        <w:proofErr w:type="spellEnd"/>
                        <w:r>
                          <w:t xml:space="preserve"> </w:t>
                        </w:r>
                        <w:fldSimple w:instr=" SEQ Hình \* ARABIC ">
                          <w:ins w:id="3732" w:author="Dong Trieu" w:date="2023-04-04T10:40:00Z">
                            <w:r w:rsidR="00D63581">
                              <w:rPr>
                                <w:noProof/>
                              </w:rPr>
                              <w:t>42</w:t>
                            </w:r>
                          </w:ins>
                          <w:del w:id="3733" w:author="Dong Trieu" w:date="2023-04-04T09:59:00Z">
                            <w:r w:rsidDel="00C329DC">
                              <w:rPr>
                                <w:noProof/>
                              </w:rPr>
                              <w:delText>42</w:delText>
                            </w:r>
                          </w:del>
                        </w:fldSimple>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KH</w:t>
                        </w:r>
                        <w:bookmarkEnd w:id="3731"/>
                      </w:p>
                    </w:txbxContent>
                  </v:textbox>
                  <w10:wrap type="square"/>
                </v:shape>
              </w:pict>
            </mc:Fallback>
          </mc:AlternateContent>
        </w:r>
      </w:ins>
      <w:ins w:id="3734" w:author="Dong Trieu" w:date="2023-04-03T23:04:00Z">
        <w:r w:rsidR="00A81E5F" w:rsidRPr="00EF6B16">
          <w:rPr>
            <w:b w:val="0"/>
            <w:noProof/>
            <w:sz w:val="26"/>
            <w:lang w:val="vi-VN"/>
            <w:rPrChange w:id="3735" w:author="Dong Trieu" w:date="2023-04-03T22:20:00Z">
              <w:rPr>
                <w:b w:val="0"/>
                <w:noProof/>
              </w:rPr>
            </w:rPrChange>
          </w:rPr>
          <w:drawing>
            <wp:anchor distT="0" distB="0" distL="114300" distR="114300" simplePos="0" relativeHeight="251699200" behindDoc="0" locked="0" layoutInCell="1" allowOverlap="1" wp14:anchorId="21FA0711" wp14:editId="0FEDCA5B">
              <wp:simplePos x="0" y="0"/>
              <wp:positionH relativeFrom="page">
                <wp:posOffset>1078865</wp:posOffset>
              </wp:positionH>
              <wp:positionV relativeFrom="paragraph">
                <wp:posOffset>304165</wp:posOffset>
              </wp:positionV>
              <wp:extent cx="5759450" cy="471551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4715510"/>
                      </a:xfrm>
                      <a:prstGeom prst="rect">
                        <a:avLst/>
                      </a:prstGeom>
                    </pic:spPr>
                  </pic:pic>
                </a:graphicData>
              </a:graphic>
            </wp:anchor>
          </w:drawing>
        </w:r>
      </w:ins>
      <w:bookmarkEnd w:id="3722"/>
      <w:bookmarkEnd w:id="3723"/>
      <w:bookmarkEnd w:id="3724"/>
    </w:p>
    <w:p w14:paraId="47D7A751" w14:textId="77777777" w:rsidR="000F4B00" w:rsidRDefault="000F4B00">
      <w:pPr>
        <w:pStyle w:val="Muc1"/>
        <w:ind w:left="1224" w:firstLine="0"/>
        <w:rPr>
          <w:ins w:id="3736" w:author="Dong Trieu" w:date="2023-04-03T22:57:00Z"/>
        </w:rPr>
        <w:pPrChange w:id="3737" w:author="Dong Trieu" w:date="2023-04-03T23:04:00Z">
          <w:pPr>
            <w:pStyle w:val="Muc1"/>
          </w:pPr>
        </w:pPrChange>
      </w:pPr>
    </w:p>
    <w:p w14:paraId="7869B214" w14:textId="403C29FC" w:rsidR="000F4B00" w:rsidDel="009703DC" w:rsidRDefault="000F4B00" w:rsidP="004D4157">
      <w:pPr>
        <w:pStyle w:val="Muc1"/>
        <w:rPr>
          <w:del w:id="3738" w:author="Dong Trieu" w:date="2023-04-03T23:04:00Z"/>
        </w:rPr>
      </w:pPr>
    </w:p>
    <w:p w14:paraId="5A2035DA" w14:textId="1AD3011D" w:rsidR="00F67288" w:rsidDel="009703DC" w:rsidRDefault="00F67288" w:rsidP="004D4157">
      <w:pPr>
        <w:pStyle w:val="Muc1"/>
        <w:rPr>
          <w:del w:id="3739" w:author="Dong Trieu" w:date="2023-04-03T23:04:00Z"/>
        </w:rPr>
      </w:pPr>
      <w:del w:id="3740" w:author="Dong Trieu" w:date="2023-04-03T23:04:00Z">
        <w:r w:rsidDel="009703DC">
          <w:delText>Giao diện người dùng 2</w:delText>
        </w:r>
      </w:del>
    </w:p>
    <w:p w14:paraId="20BED40C" w14:textId="1BBB9D8F" w:rsidR="00F67288" w:rsidDel="009703DC" w:rsidRDefault="00F67288" w:rsidP="004D4157">
      <w:pPr>
        <w:pStyle w:val="Muc1"/>
        <w:rPr>
          <w:del w:id="3741" w:author="Dong Trieu" w:date="2023-04-03T23:04:00Z"/>
        </w:rPr>
      </w:pPr>
      <w:del w:id="3742" w:author="Dong Trieu" w:date="2023-04-03T23:04:00Z">
        <w:r w:rsidDel="009703DC">
          <w:delText>Giao diện người dùng …n</w:delText>
        </w:r>
      </w:del>
    </w:p>
    <w:p w14:paraId="53D9A0C2" w14:textId="1CAC58B9" w:rsidR="00F67288" w:rsidRDefault="00F67288">
      <w:pPr>
        <w:spacing w:after="160" w:line="259" w:lineRule="auto"/>
        <w:jc w:val="left"/>
        <w:rPr>
          <w:b/>
          <w:sz w:val="28"/>
        </w:rPr>
      </w:pPr>
      <w:r>
        <w:br w:type="page"/>
      </w:r>
    </w:p>
    <w:p w14:paraId="5EF9087E" w14:textId="77777777" w:rsidR="00754272" w:rsidRDefault="00CB4D1E" w:rsidP="004D4157">
      <w:pPr>
        <w:pStyle w:val="Muc1"/>
        <w:numPr>
          <w:ilvl w:val="0"/>
          <w:numId w:val="21"/>
        </w:numPr>
      </w:pPr>
      <w:bookmarkStart w:id="3743" w:name="_Toc131493876"/>
      <w:r w:rsidRPr="00754272">
        <w:lastRenderedPageBreak/>
        <w:t>HƯỚNG PHÁT TRIỂN</w:t>
      </w:r>
      <w:bookmarkEnd w:id="3743"/>
    </w:p>
    <w:p w14:paraId="3D40EC10" w14:textId="77777777" w:rsidR="00FE13E8" w:rsidRPr="00D4303D" w:rsidRDefault="00F67288" w:rsidP="00FE13E8">
      <w:pPr>
        <w:rPr>
          <w:ins w:id="3744" w:author="Dong Trieu" w:date="2023-04-03T23:05:00Z"/>
          <w:noProof/>
          <w:lang w:val="vi-VN"/>
        </w:rPr>
      </w:pPr>
      <w:r w:rsidRPr="00F67288">
        <w:t>(</w:t>
      </w:r>
      <w:ins w:id="3745" w:author="Dong Trieu" w:date="2023-04-03T23:05:00Z">
        <w:r w:rsidR="00FE13E8" w:rsidRPr="00D4303D">
          <w:rPr>
            <w:noProof/>
            <w:lang w:val="vi-VN"/>
          </w:rPr>
          <w:t>Trong thời gian sắp tới, Nhóm sẽ phát triển và nâng cấp hệ thống bao gồm:</w:t>
        </w:r>
      </w:ins>
    </w:p>
    <w:p w14:paraId="7EACF342" w14:textId="2C73A84B" w:rsidR="00FE13E8" w:rsidRPr="00FE511D" w:rsidRDefault="00FE511D">
      <w:pPr>
        <w:tabs>
          <w:tab w:val="right" w:leader="dot" w:pos="8910"/>
        </w:tabs>
        <w:spacing w:after="160" w:line="259" w:lineRule="auto"/>
        <w:ind w:left="792" w:hanging="432"/>
        <w:jc w:val="left"/>
        <w:rPr>
          <w:ins w:id="3746" w:author="Dong Trieu" w:date="2023-04-03T23:05:00Z"/>
          <w:noProof/>
          <w:lang w:val="vi-VN"/>
          <w:rPrChange w:id="3747" w:author="Dong Trieu" w:date="2023-04-03T23:17:00Z">
            <w:rPr>
              <w:ins w:id="3748" w:author="Dong Trieu" w:date="2023-04-03T23:05:00Z"/>
              <w:noProof/>
              <w:lang w:val="vi-VN"/>
            </w:rPr>
          </w:rPrChange>
        </w:rPr>
        <w:pPrChange w:id="3749" w:author="Dong Trieu" w:date="2023-04-03T23:17:00Z">
          <w:pPr>
            <w:pStyle w:val="Muc1"/>
            <w:numPr>
              <w:numId w:val="37"/>
            </w:numPr>
            <w:tabs>
              <w:tab w:val="right" w:leader="dot" w:pos="8910"/>
            </w:tabs>
            <w:spacing w:after="160" w:line="259" w:lineRule="auto"/>
            <w:ind w:left="720"/>
            <w:jc w:val="left"/>
          </w:pPr>
        </w:pPrChange>
      </w:pPr>
      <w:bookmarkStart w:id="3750" w:name="_Toc131452222"/>
      <w:ins w:id="3751" w:author="Dong Trieu" w:date="2023-04-03T23:17:00Z">
        <w:r>
          <w:rPr>
            <w:noProof/>
          </w:rPr>
          <w:t xml:space="preserve">- </w:t>
        </w:r>
      </w:ins>
      <w:ins w:id="3752" w:author="Dong Trieu" w:date="2023-04-03T23:05:00Z">
        <w:r w:rsidR="00FE13E8" w:rsidRPr="00FE511D">
          <w:rPr>
            <w:noProof/>
            <w:lang w:val="vi-VN"/>
            <w:rPrChange w:id="3753" w:author="Dong Trieu" w:date="2023-04-03T23:17:00Z">
              <w:rPr>
                <w:b w:val="0"/>
                <w:noProof/>
                <w:lang w:val="vi-VN"/>
              </w:rPr>
            </w:rPrChange>
          </w:rPr>
          <w:t>Sử dụng ajax để Reload lại trang, thêm xóa sửa các thông tin.</w:t>
        </w:r>
        <w:bookmarkEnd w:id="3750"/>
      </w:ins>
    </w:p>
    <w:p w14:paraId="4BFD15D3" w14:textId="2D3445BC" w:rsidR="00FE13E8" w:rsidRPr="00FE511D" w:rsidRDefault="00FE511D">
      <w:pPr>
        <w:tabs>
          <w:tab w:val="right" w:leader="dot" w:pos="8910"/>
        </w:tabs>
        <w:spacing w:after="160" w:line="259" w:lineRule="auto"/>
        <w:ind w:left="360"/>
        <w:jc w:val="left"/>
        <w:rPr>
          <w:ins w:id="3754" w:author="Dong Trieu" w:date="2023-04-03T23:05:00Z"/>
          <w:noProof/>
          <w:lang w:val="vi-VN"/>
          <w:rPrChange w:id="3755" w:author="Dong Trieu" w:date="2023-04-03T23:17:00Z">
            <w:rPr>
              <w:ins w:id="3756" w:author="Dong Trieu" w:date="2023-04-03T23:05:00Z"/>
              <w:noProof/>
              <w:lang w:val="vi-VN"/>
            </w:rPr>
          </w:rPrChange>
        </w:rPr>
        <w:pPrChange w:id="3757" w:author="Dong Trieu" w:date="2023-04-03T23:17:00Z">
          <w:pPr>
            <w:pStyle w:val="Muc1"/>
            <w:numPr>
              <w:numId w:val="37"/>
            </w:numPr>
            <w:tabs>
              <w:tab w:val="right" w:leader="dot" w:pos="8910"/>
            </w:tabs>
            <w:spacing w:after="160" w:line="259" w:lineRule="auto"/>
            <w:ind w:left="720"/>
            <w:jc w:val="left"/>
          </w:pPr>
        </w:pPrChange>
      </w:pPr>
      <w:bookmarkStart w:id="3758" w:name="_Toc131452223"/>
      <w:ins w:id="3759" w:author="Dong Trieu" w:date="2023-04-03T23:17:00Z">
        <w:r>
          <w:rPr>
            <w:noProof/>
          </w:rPr>
          <w:t xml:space="preserve">- </w:t>
        </w:r>
      </w:ins>
      <w:ins w:id="3760" w:author="Dong Trieu" w:date="2023-04-03T23:05:00Z">
        <w:r w:rsidR="00FE13E8" w:rsidRPr="00FE511D">
          <w:rPr>
            <w:noProof/>
            <w:lang w:val="vi-VN"/>
            <w:rPrChange w:id="3761" w:author="Dong Trieu" w:date="2023-04-03T23:17:00Z">
              <w:rPr>
                <w:b w:val="0"/>
                <w:noProof/>
                <w:lang w:val="vi-VN"/>
              </w:rPr>
            </w:rPrChange>
          </w:rPr>
          <w:t>Nâng cấp hệ thống thông báo để người dùng dễ dàng sử dụng hơn.</w:t>
        </w:r>
        <w:bookmarkEnd w:id="3758"/>
      </w:ins>
    </w:p>
    <w:p w14:paraId="473B1A64" w14:textId="1C773251" w:rsidR="00FE13E8" w:rsidRPr="00FE511D" w:rsidRDefault="00FE511D">
      <w:pPr>
        <w:tabs>
          <w:tab w:val="right" w:leader="dot" w:pos="8910"/>
        </w:tabs>
        <w:spacing w:after="160" w:line="259" w:lineRule="auto"/>
        <w:ind w:left="360"/>
        <w:jc w:val="left"/>
        <w:rPr>
          <w:ins w:id="3762" w:author="Dong Trieu" w:date="2023-04-03T23:05:00Z"/>
          <w:noProof/>
          <w:lang w:val="vi-VN"/>
          <w:rPrChange w:id="3763" w:author="Dong Trieu" w:date="2023-04-03T23:17:00Z">
            <w:rPr>
              <w:ins w:id="3764" w:author="Dong Trieu" w:date="2023-04-03T23:05:00Z"/>
              <w:noProof/>
              <w:lang w:val="vi-VN"/>
            </w:rPr>
          </w:rPrChange>
        </w:rPr>
        <w:pPrChange w:id="3765" w:author="Dong Trieu" w:date="2023-04-03T23:17:00Z">
          <w:pPr>
            <w:pStyle w:val="Muc1"/>
            <w:numPr>
              <w:numId w:val="37"/>
            </w:numPr>
            <w:tabs>
              <w:tab w:val="right" w:leader="dot" w:pos="8910"/>
            </w:tabs>
            <w:spacing w:after="160" w:line="259" w:lineRule="auto"/>
            <w:ind w:left="720"/>
            <w:jc w:val="left"/>
          </w:pPr>
        </w:pPrChange>
      </w:pPr>
      <w:bookmarkStart w:id="3766" w:name="_Toc131452224"/>
      <w:ins w:id="3767" w:author="Dong Trieu" w:date="2023-04-03T23:17:00Z">
        <w:r>
          <w:rPr>
            <w:noProof/>
          </w:rPr>
          <w:t xml:space="preserve">- </w:t>
        </w:r>
      </w:ins>
      <w:ins w:id="3768" w:author="Dong Trieu" w:date="2023-04-03T23:05:00Z">
        <w:r w:rsidR="00FE13E8" w:rsidRPr="00FE511D">
          <w:rPr>
            <w:noProof/>
            <w:lang w:val="vi-VN"/>
            <w:rPrChange w:id="3769" w:author="Dong Trieu" w:date="2023-04-03T23:17:00Z">
              <w:rPr>
                <w:b w:val="0"/>
                <w:noProof/>
                <w:lang w:val="vi-VN"/>
              </w:rPr>
            </w:rPrChange>
          </w:rPr>
          <w:t>Tạo chức năng Feedback và đánh giá sản phẩm.</w:t>
        </w:r>
        <w:bookmarkEnd w:id="3766"/>
      </w:ins>
    </w:p>
    <w:p w14:paraId="417046E5" w14:textId="4C53BA40" w:rsidR="00FE13E8" w:rsidRPr="00FE511D" w:rsidRDefault="00FE511D">
      <w:pPr>
        <w:tabs>
          <w:tab w:val="right" w:leader="dot" w:pos="8910"/>
        </w:tabs>
        <w:spacing w:after="160" w:line="259" w:lineRule="auto"/>
        <w:ind w:left="360"/>
        <w:jc w:val="left"/>
        <w:rPr>
          <w:ins w:id="3770" w:author="Dong Trieu" w:date="2023-04-03T23:05:00Z"/>
          <w:noProof/>
          <w:lang w:val="vi-VN"/>
          <w:rPrChange w:id="3771" w:author="Dong Trieu" w:date="2023-04-03T23:17:00Z">
            <w:rPr>
              <w:ins w:id="3772" w:author="Dong Trieu" w:date="2023-04-03T23:05:00Z"/>
              <w:noProof/>
              <w:lang w:val="vi-VN"/>
            </w:rPr>
          </w:rPrChange>
        </w:rPr>
        <w:pPrChange w:id="3773" w:author="Dong Trieu" w:date="2023-04-03T23:17:00Z">
          <w:pPr>
            <w:pStyle w:val="Muc1"/>
            <w:numPr>
              <w:numId w:val="37"/>
            </w:numPr>
            <w:tabs>
              <w:tab w:val="right" w:leader="dot" w:pos="8910"/>
            </w:tabs>
            <w:spacing w:after="160" w:line="259" w:lineRule="auto"/>
            <w:ind w:left="720"/>
            <w:jc w:val="left"/>
          </w:pPr>
        </w:pPrChange>
      </w:pPr>
      <w:bookmarkStart w:id="3774" w:name="_Toc131452225"/>
      <w:ins w:id="3775" w:author="Dong Trieu" w:date="2023-04-03T23:17:00Z">
        <w:r>
          <w:rPr>
            <w:noProof/>
          </w:rPr>
          <w:t xml:space="preserve">- </w:t>
        </w:r>
      </w:ins>
      <w:ins w:id="3776" w:author="Dong Trieu" w:date="2023-04-03T23:05:00Z">
        <w:r w:rsidR="00FE13E8" w:rsidRPr="00FE511D">
          <w:rPr>
            <w:noProof/>
            <w:lang w:val="vi-VN"/>
            <w:rPrChange w:id="3777" w:author="Dong Trieu" w:date="2023-04-03T23:17:00Z">
              <w:rPr>
                <w:b w:val="0"/>
                <w:noProof/>
                <w:lang w:val="vi-VN"/>
              </w:rPr>
            </w:rPrChange>
          </w:rPr>
          <w:t>Thêm chatbot để người dùng có thể giao tiếp được với nhân viên CSKH.</w:t>
        </w:r>
        <w:bookmarkEnd w:id="3774"/>
      </w:ins>
    </w:p>
    <w:p w14:paraId="0B5C8D7F" w14:textId="4C906991" w:rsidR="00FE13E8" w:rsidRPr="00FE511D" w:rsidRDefault="00FE511D">
      <w:pPr>
        <w:tabs>
          <w:tab w:val="right" w:leader="dot" w:pos="8910"/>
        </w:tabs>
        <w:spacing w:after="160" w:line="259" w:lineRule="auto"/>
        <w:ind w:left="360"/>
        <w:jc w:val="left"/>
        <w:rPr>
          <w:ins w:id="3778" w:author="Dong Trieu" w:date="2023-04-03T23:05:00Z"/>
          <w:noProof/>
          <w:lang w:val="vi-VN"/>
          <w:rPrChange w:id="3779" w:author="Dong Trieu" w:date="2023-04-03T23:17:00Z">
            <w:rPr>
              <w:ins w:id="3780" w:author="Dong Trieu" w:date="2023-04-03T23:05:00Z"/>
              <w:noProof/>
              <w:lang w:val="vi-VN"/>
            </w:rPr>
          </w:rPrChange>
        </w:rPr>
        <w:pPrChange w:id="3781" w:author="Dong Trieu" w:date="2023-04-03T23:17:00Z">
          <w:pPr>
            <w:pStyle w:val="Muc1"/>
            <w:numPr>
              <w:numId w:val="37"/>
            </w:numPr>
            <w:tabs>
              <w:tab w:val="right" w:leader="dot" w:pos="8910"/>
            </w:tabs>
            <w:spacing w:after="160" w:line="259" w:lineRule="auto"/>
            <w:ind w:left="720"/>
            <w:jc w:val="left"/>
          </w:pPr>
        </w:pPrChange>
      </w:pPr>
      <w:bookmarkStart w:id="3782" w:name="_Toc131452226"/>
      <w:ins w:id="3783" w:author="Dong Trieu" w:date="2023-04-03T23:17:00Z">
        <w:r>
          <w:rPr>
            <w:noProof/>
          </w:rPr>
          <w:t xml:space="preserve">- </w:t>
        </w:r>
      </w:ins>
      <w:ins w:id="3784" w:author="Dong Trieu" w:date="2023-04-03T23:05:00Z">
        <w:r w:rsidR="00FE13E8" w:rsidRPr="00FE511D">
          <w:rPr>
            <w:noProof/>
            <w:lang w:val="vi-VN"/>
            <w:rPrChange w:id="3785" w:author="Dong Trieu" w:date="2023-04-03T23:17:00Z">
              <w:rPr>
                <w:b w:val="0"/>
                <w:noProof/>
                <w:lang w:val="vi-VN"/>
              </w:rPr>
            </w:rPrChange>
          </w:rPr>
          <w:t>Gửi thông báo ưu đãi theo định kì.</w:t>
        </w:r>
        <w:bookmarkEnd w:id="3782"/>
      </w:ins>
    </w:p>
    <w:p w14:paraId="78ACED7E" w14:textId="2D5B8E6D" w:rsidR="00FE13E8" w:rsidRPr="00FE511D" w:rsidRDefault="00FE511D">
      <w:pPr>
        <w:tabs>
          <w:tab w:val="right" w:leader="dot" w:pos="8910"/>
        </w:tabs>
        <w:spacing w:after="160" w:line="259" w:lineRule="auto"/>
        <w:ind w:left="360"/>
        <w:jc w:val="left"/>
        <w:rPr>
          <w:ins w:id="3786" w:author="Dong Trieu" w:date="2023-04-03T23:05:00Z"/>
          <w:noProof/>
          <w:lang w:val="vi-VN"/>
          <w:rPrChange w:id="3787" w:author="Dong Trieu" w:date="2023-04-03T23:17:00Z">
            <w:rPr>
              <w:ins w:id="3788" w:author="Dong Trieu" w:date="2023-04-03T23:05:00Z"/>
              <w:noProof/>
              <w:lang w:val="vi-VN"/>
            </w:rPr>
          </w:rPrChange>
        </w:rPr>
        <w:pPrChange w:id="3789" w:author="Dong Trieu" w:date="2023-04-03T23:17:00Z">
          <w:pPr>
            <w:pStyle w:val="Muc1"/>
            <w:numPr>
              <w:numId w:val="37"/>
            </w:numPr>
            <w:tabs>
              <w:tab w:val="right" w:leader="dot" w:pos="8910"/>
            </w:tabs>
            <w:spacing w:after="160" w:line="259" w:lineRule="auto"/>
            <w:ind w:left="720"/>
            <w:jc w:val="left"/>
          </w:pPr>
        </w:pPrChange>
      </w:pPr>
      <w:bookmarkStart w:id="3790" w:name="_Toc131452227"/>
      <w:ins w:id="3791" w:author="Dong Trieu" w:date="2023-04-03T23:17:00Z">
        <w:r>
          <w:rPr>
            <w:noProof/>
          </w:rPr>
          <w:t xml:space="preserve">- </w:t>
        </w:r>
      </w:ins>
      <w:ins w:id="3792" w:author="Dong Trieu" w:date="2023-04-03T23:05:00Z">
        <w:r w:rsidR="00FE13E8" w:rsidRPr="00FE511D">
          <w:rPr>
            <w:noProof/>
            <w:lang w:val="vi-VN"/>
            <w:rPrChange w:id="3793" w:author="Dong Trieu" w:date="2023-04-03T23:17:00Z">
              <w:rPr>
                <w:b w:val="0"/>
                <w:noProof/>
                <w:lang w:val="vi-VN"/>
              </w:rPr>
            </w:rPrChange>
          </w:rPr>
          <w:t>Sử dụng các mã khuyến mãi để kích thích nhu cầu của người dùng.</w:t>
        </w:r>
        <w:bookmarkEnd w:id="3790"/>
      </w:ins>
    </w:p>
    <w:p w14:paraId="12C7B7B2" w14:textId="1D1FE8FF" w:rsidR="00F67288" w:rsidDel="00FE13E8" w:rsidRDefault="00F67288" w:rsidP="00F67288">
      <w:pPr>
        <w:rPr>
          <w:del w:id="3794" w:author="Dong Trieu" w:date="2023-04-03T23:05:00Z"/>
        </w:rPr>
      </w:pPr>
      <w:del w:id="3795" w:author="Dong Trieu" w:date="2023-04-03T23:05:00Z">
        <w:r w:rsidRPr="00F67288" w:rsidDel="00FE13E8">
          <w:delText>Đề xuất các hướng phát triển tiếp theo cho ứng dụng web, bao gồm cải thiện tính năng, tối ưu hóa hiệu suất và bảo mật</w:delText>
        </w:r>
        <w:r w:rsidR="00EE187C" w:rsidDel="00FE13E8">
          <w:delText>….</w:delText>
        </w:r>
        <w:r w:rsidRPr="00F67288" w:rsidDel="00FE13E8">
          <w:delText>)</w:delText>
        </w:r>
      </w:del>
    </w:p>
    <w:p w14:paraId="12DEED0D" w14:textId="77777777" w:rsidR="00F67288" w:rsidRDefault="00F67288" w:rsidP="00FE13E8">
      <w:r>
        <w:br w:type="page"/>
      </w:r>
    </w:p>
    <w:p w14:paraId="0D38C6D8" w14:textId="77777777" w:rsidR="00CB4D1E" w:rsidRDefault="00CB4D1E" w:rsidP="004D4157">
      <w:pPr>
        <w:pStyle w:val="Muc1"/>
        <w:numPr>
          <w:ilvl w:val="0"/>
          <w:numId w:val="21"/>
        </w:numPr>
      </w:pPr>
      <w:bookmarkStart w:id="3796" w:name="_Toc131493877"/>
      <w:r>
        <w:lastRenderedPageBreak/>
        <w:t>KẾT LUẬN</w:t>
      </w:r>
      <w:bookmarkEnd w:id="3796"/>
    </w:p>
    <w:p w14:paraId="56310C02" w14:textId="10298207" w:rsidR="00CB4D1E" w:rsidRPr="00754272" w:rsidDel="00F22A3F" w:rsidRDefault="00F22A3F">
      <w:pPr>
        <w:ind w:left="360"/>
        <w:rPr>
          <w:del w:id="3797" w:author="Dong Trieu" w:date="2023-04-03T23:06:00Z"/>
        </w:rPr>
        <w:pPrChange w:id="3798" w:author="Dong Trieu" w:date="2023-04-03T23:06:00Z">
          <w:pPr>
            <w:pStyle w:val="Muc1"/>
            <w:numPr>
              <w:numId w:val="21"/>
            </w:numPr>
            <w:ind w:left="360"/>
          </w:pPr>
        </w:pPrChange>
      </w:pPr>
      <w:ins w:id="3799" w:author="Dong Trieu" w:date="2023-04-03T23:06:00Z">
        <w:r w:rsidRPr="00F22A3F">
          <w:t xml:space="preserve">Trang Web </w:t>
        </w:r>
        <w:proofErr w:type="spellStart"/>
        <w:r w:rsidRPr="00F22A3F">
          <w:t>quản</w:t>
        </w:r>
        <w:proofErr w:type="spellEnd"/>
        <w:r w:rsidRPr="00F22A3F">
          <w:t xml:space="preserve"> </w:t>
        </w:r>
        <w:proofErr w:type="spellStart"/>
        <w:r w:rsidRPr="00F22A3F">
          <w:t>lý</w:t>
        </w:r>
        <w:proofErr w:type="spellEnd"/>
        <w:r w:rsidRPr="00F22A3F">
          <w:t xml:space="preserve"> </w:t>
        </w:r>
        <w:proofErr w:type="spellStart"/>
        <w:r w:rsidRPr="00F22A3F">
          <w:t>đại</w:t>
        </w:r>
        <w:proofErr w:type="spellEnd"/>
        <w:r w:rsidRPr="00F22A3F">
          <w:t xml:space="preserve"> </w:t>
        </w:r>
        <w:proofErr w:type="spellStart"/>
        <w:r w:rsidRPr="00F22A3F">
          <w:t>lý</w:t>
        </w:r>
        <w:proofErr w:type="spellEnd"/>
        <w:r w:rsidRPr="00F22A3F">
          <w:t xml:space="preserve"> </w:t>
        </w:r>
        <w:proofErr w:type="spellStart"/>
        <w:r w:rsidRPr="00F22A3F">
          <w:t>bán</w:t>
        </w:r>
        <w:proofErr w:type="spellEnd"/>
        <w:r w:rsidRPr="00F22A3F">
          <w:t xml:space="preserve"> </w:t>
        </w:r>
        <w:proofErr w:type="spellStart"/>
        <w:r w:rsidRPr="00F22A3F">
          <w:t>gạo</w:t>
        </w:r>
        <w:proofErr w:type="spellEnd"/>
        <w:r w:rsidRPr="00F22A3F">
          <w:t xml:space="preserve"> </w:t>
        </w:r>
        <w:proofErr w:type="spellStart"/>
        <w:r w:rsidRPr="00F22A3F">
          <w:t>giúp</w:t>
        </w:r>
        <w:proofErr w:type="spellEnd"/>
        <w:r w:rsidRPr="00F22A3F">
          <w:t xml:space="preserve"> </w:t>
        </w:r>
        <w:proofErr w:type="spellStart"/>
        <w:r w:rsidRPr="00F22A3F">
          <w:t>cho</w:t>
        </w:r>
        <w:proofErr w:type="spellEnd"/>
        <w:r w:rsidRPr="00F22A3F">
          <w:t xml:space="preserve"> </w:t>
        </w:r>
        <w:proofErr w:type="spellStart"/>
        <w:r w:rsidRPr="00F22A3F">
          <w:t>cửa</w:t>
        </w:r>
        <w:proofErr w:type="spellEnd"/>
        <w:r w:rsidRPr="00F22A3F">
          <w:t xml:space="preserve"> </w:t>
        </w:r>
        <w:proofErr w:type="spellStart"/>
        <w:r w:rsidRPr="00F22A3F">
          <w:t>hàng</w:t>
        </w:r>
        <w:proofErr w:type="spellEnd"/>
        <w:r w:rsidRPr="00F22A3F">
          <w:t xml:space="preserve"> </w:t>
        </w:r>
        <w:proofErr w:type="spellStart"/>
        <w:r w:rsidRPr="00F22A3F">
          <w:t>dễ</w:t>
        </w:r>
        <w:proofErr w:type="spellEnd"/>
        <w:r w:rsidRPr="00F22A3F">
          <w:t xml:space="preserve"> </w:t>
        </w:r>
        <w:proofErr w:type="spellStart"/>
        <w:r w:rsidRPr="00F22A3F">
          <w:t>dàng</w:t>
        </w:r>
        <w:proofErr w:type="spellEnd"/>
        <w:r w:rsidRPr="00F22A3F">
          <w:t xml:space="preserve"> </w:t>
        </w:r>
        <w:proofErr w:type="spellStart"/>
        <w:r w:rsidRPr="00F22A3F">
          <w:t>kết</w:t>
        </w:r>
        <w:proofErr w:type="spellEnd"/>
        <w:r w:rsidRPr="00F22A3F">
          <w:t xml:space="preserve"> </w:t>
        </w:r>
        <w:proofErr w:type="spellStart"/>
        <w:r w:rsidRPr="00F22A3F">
          <w:t>nối</w:t>
        </w:r>
        <w:proofErr w:type="spellEnd"/>
        <w:r w:rsidRPr="00F22A3F">
          <w:t xml:space="preserve"> </w:t>
        </w:r>
        <w:proofErr w:type="spellStart"/>
        <w:r w:rsidRPr="00F22A3F">
          <w:t>với</w:t>
        </w:r>
        <w:proofErr w:type="spellEnd"/>
        <w:r w:rsidRPr="00F22A3F">
          <w:t xml:space="preserve"> </w:t>
        </w:r>
        <w:proofErr w:type="spellStart"/>
        <w:r w:rsidRPr="00F22A3F">
          <w:t>các</w:t>
        </w:r>
        <w:proofErr w:type="spellEnd"/>
        <w:r w:rsidRPr="00F22A3F">
          <w:t xml:space="preserve"> </w:t>
        </w:r>
        <w:proofErr w:type="spellStart"/>
        <w:r w:rsidRPr="00F22A3F">
          <w:t>khách</w:t>
        </w:r>
        <w:proofErr w:type="spellEnd"/>
        <w:r w:rsidRPr="00F22A3F">
          <w:t xml:space="preserve"> </w:t>
        </w:r>
        <w:proofErr w:type="spellStart"/>
        <w:r w:rsidRPr="00F22A3F">
          <w:t>hàng</w:t>
        </w:r>
        <w:proofErr w:type="spellEnd"/>
        <w:r w:rsidRPr="00F22A3F">
          <w:t xml:space="preserve"> </w:t>
        </w:r>
        <w:proofErr w:type="spellStart"/>
        <w:r w:rsidRPr="00F22A3F">
          <w:t>cũ</w:t>
        </w:r>
        <w:proofErr w:type="spellEnd"/>
        <w:r w:rsidRPr="00F22A3F">
          <w:t xml:space="preserve"> </w:t>
        </w:r>
        <w:proofErr w:type="spellStart"/>
        <w:r w:rsidRPr="00F22A3F">
          <w:t>và</w:t>
        </w:r>
        <w:proofErr w:type="spellEnd"/>
        <w:r w:rsidRPr="00F22A3F">
          <w:t xml:space="preserve"> </w:t>
        </w:r>
        <w:proofErr w:type="spellStart"/>
        <w:r w:rsidRPr="00F22A3F">
          <w:t>mới</w:t>
        </w:r>
        <w:proofErr w:type="spellEnd"/>
        <w:r w:rsidRPr="00F22A3F">
          <w:t xml:space="preserve">. </w:t>
        </w:r>
        <w:proofErr w:type="spellStart"/>
        <w:r w:rsidRPr="00F22A3F">
          <w:t>Đặc</w:t>
        </w:r>
        <w:proofErr w:type="spellEnd"/>
        <w:r w:rsidRPr="00F22A3F">
          <w:t xml:space="preserve"> </w:t>
        </w:r>
        <w:proofErr w:type="spellStart"/>
        <w:r w:rsidRPr="00F22A3F">
          <w:t>biệt</w:t>
        </w:r>
        <w:proofErr w:type="spellEnd"/>
        <w:r w:rsidRPr="00F22A3F">
          <w:t xml:space="preserve"> </w:t>
        </w:r>
        <w:proofErr w:type="spellStart"/>
        <w:r w:rsidRPr="00F22A3F">
          <w:t>trong</w:t>
        </w:r>
        <w:proofErr w:type="spellEnd"/>
        <w:r w:rsidRPr="00F22A3F">
          <w:t xml:space="preserve"> </w:t>
        </w:r>
        <w:proofErr w:type="spellStart"/>
        <w:r w:rsidRPr="00F22A3F">
          <w:t>thời</w:t>
        </w:r>
        <w:proofErr w:type="spellEnd"/>
        <w:r w:rsidRPr="00F22A3F">
          <w:t xml:space="preserve"> </w:t>
        </w:r>
        <w:proofErr w:type="spellStart"/>
        <w:r w:rsidRPr="00F22A3F">
          <w:t>đại</w:t>
        </w:r>
        <w:proofErr w:type="spellEnd"/>
        <w:r w:rsidRPr="00F22A3F">
          <w:t xml:space="preserve"> </w:t>
        </w:r>
        <w:proofErr w:type="spellStart"/>
        <w:r w:rsidRPr="00F22A3F">
          <w:t>công</w:t>
        </w:r>
        <w:proofErr w:type="spellEnd"/>
        <w:r w:rsidRPr="00F22A3F">
          <w:t xml:space="preserve"> </w:t>
        </w:r>
        <w:proofErr w:type="spellStart"/>
        <w:r w:rsidRPr="00F22A3F">
          <w:t>nghệ</w:t>
        </w:r>
        <w:proofErr w:type="spellEnd"/>
        <w:r w:rsidRPr="00F22A3F">
          <w:t xml:space="preserve"> </w:t>
        </w:r>
        <w:proofErr w:type="spellStart"/>
        <w:r w:rsidRPr="00F22A3F">
          <w:t>số</w:t>
        </w:r>
        <w:proofErr w:type="spellEnd"/>
        <w:r w:rsidRPr="00F22A3F">
          <w:t xml:space="preserve">, </w:t>
        </w:r>
        <w:proofErr w:type="spellStart"/>
        <w:r w:rsidRPr="00F22A3F">
          <w:t>yêu</w:t>
        </w:r>
        <w:proofErr w:type="spellEnd"/>
        <w:r w:rsidRPr="00F22A3F">
          <w:t xml:space="preserve"> </w:t>
        </w:r>
        <w:proofErr w:type="spellStart"/>
        <w:r w:rsidRPr="00F22A3F">
          <w:t>cầu</w:t>
        </w:r>
        <w:proofErr w:type="spellEnd"/>
        <w:r w:rsidRPr="00F22A3F">
          <w:t xml:space="preserve"> </w:t>
        </w:r>
        <w:proofErr w:type="spellStart"/>
        <w:r w:rsidRPr="00F22A3F">
          <w:t>về</w:t>
        </w:r>
        <w:proofErr w:type="spellEnd"/>
        <w:r w:rsidRPr="00F22A3F">
          <w:t xml:space="preserve"> </w:t>
        </w:r>
        <w:proofErr w:type="spellStart"/>
        <w:r w:rsidRPr="00F22A3F">
          <w:t>công</w:t>
        </w:r>
        <w:proofErr w:type="spellEnd"/>
        <w:r w:rsidRPr="00F22A3F">
          <w:t xml:space="preserve"> </w:t>
        </w:r>
        <w:proofErr w:type="spellStart"/>
        <w:r w:rsidRPr="00F22A3F">
          <w:t>nghệ</w:t>
        </w:r>
        <w:proofErr w:type="spellEnd"/>
        <w:r w:rsidRPr="00F22A3F">
          <w:t xml:space="preserve"> </w:t>
        </w:r>
        <w:proofErr w:type="spellStart"/>
        <w:r w:rsidRPr="00F22A3F">
          <w:t>giúp</w:t>
        </w:r>
        <w:proofErr w:type="spellEnd"/>
        <w:r w:rsidRPr="00F22A3F">
          <w:t xml:space="preserve"> </w:t>
        </w:r>
        <w:proofErr w:type="spellStart"/>
        <w:r w:rsidRPr="00F22A3F">
          <w:t>cho</w:t>
        </w:r>
        <w:proofErr w:type="spellEnd"/>
        <w:r w:rsidRPr="00F22A3F">
          <w:t xml:space="preserve"> </w:t>
        </w:r>
        <w:proofErr w:type="spellStart"/>
        <w:r w:rsidRPr="00F22A3F">
          <w:t>khách</w:t>
        </w:r>
        <w:proofErr w:type="spellEnd"/>
        <w:r w:rsidRPr="00F22A3F">
          <w:t xml:space="preserve"> </w:t>
        </w:r>
        <w:proofErr w:type="spellStart"/>
        <w:r w:rsidRPr="00F22A3F">
          <w:t>hàng</w:t>
        </w:r>
        <w:proofErr w:type="spellEnd"/>
        <w:r w:rsidRPr="00F22A3F">
          <w:t xml:space="preserve"> </w:t>
        </w:r>
        <w:proofErr w:type="spellStart"/>
        <w:r w:rsidRPr="00F22A3F">
          <w:t>thoải</w:t>
        </w:r>
        <w:proofErr w:type="spellEnd"/>
        <w:r w:rsidRPr="00F22A3F">
          <w:t xml:space="preserve"> </w:t>
        </w:r>
        <w:proofErr w:type="spellStart"/>
        <w:r w:rsidRPr="00F22A3F">
          <w:t>mái</w:t>
        </w:r>
        <w:proofErr w:type="spellEnd"/>
        <w:r w:rsidRPr="00F22A3F">
          <w:t xml:space="preserve"> </w:t>
        </w:r>
        <w:proofErr w:type="spellStart"/>
        <w:r w:rsidRPr="00F22A3F">
          <w:t>và</w:t>
        </w:r>
        <w:proofErr w:type="spellEnd"/>
        <w:r w:rsidRPr="00F22A3F">
          <w:t xml:space="preserve"> </w:t>
        </w:r>
        <w:proofErr w:type="spellStart"/>
        <w:r w:rsidRPr="00F22A3F">
          <w:t>hứng</w:t>
        </w:r>
        <w:proofErr w:type="spellEnd"/>
        <w:r w:rsidRPr="00F22A3F">
          <w:t xml:space="preserve"> </w:t>
        </w:r>
        <w:proofErr w:type="spellStart"/>
        <w:r w:rsidRPr="00F22A3F">
          <w:t>thú</w:t>
        </w:r>
        <w:proofErr w:type="spellEnd"/>
        <w:r w:rsidRPr="00F22A3F">
          <w:t xml:space="preserve"> </w:t>
        </w:r>
        <w:proofErr w:type="spellStart"/>
        <w:r w:rsidRPr="00F22A3F">
          <w:t>hơn</w:t>
        </w:r>
        <w:proofErr w:type="spellEnd"/>
        <w:r w:rsidRPr="00F22A3F">
          <w:t xml:space="preserve"> </w:t>
        </w:r>
        <w:proofErr w:type="spellStart"/>
        <w:r w:rsidRPr="00F22A3F">
          <w:t>với</w:t>
        </w:r>
        <w:proofErr w:type="spellEnd"/>
        <w:r w:rsidRPr="00F22A3F">
          <w:t xml:space="preserve"> </w:t>
        </w:r>
        <w:proofErr w:type="spellStart"/>
        <w:r w:rsidRPr="00F22A3F">
          <w:t>việc</w:t>
        </w:r>
        <w:proofErr w:type="spellEnd"/>
        <w:r w:rsidRPr="00F22A3F">
          <w:t xml:space="preserve"> </w:t>
        </w:r>
        <w:proofErr w:type="spellStart"/>
        <w:r w:rsidRPr="00F22A3F">
          <w:t>sử</w:t>
        </w:r>
        <w:proofErr w:type="spellEnd"/>
        <w:r w:rsidRPr="00F22A3F">
          <w:t xml:space="preserve"> </w:t>
        </w:r>
        <w:proofErr w:type="spellStart"/>
        <w:r w:rsidRPr="00F22A3F">
          <w:t>dụng</w:t>
        </w:r>
        <w:proofErr w:type="spellEnd"/>
        <w:r w:rsidRPr="00F22A3F">
          <w:t xml:space="preserve"> </w:t>
        </w:r>
        <w:proofErr w:type="spellStart"/>
        <w:r w:rsidRPr="00F22A3F">
          <w:t>các</w:t>
        </w:r>
        <w:proofErr w:type="spellEnd"/>
        <w:r w:rsidRPr="00F22A3F">
          <w:t xml:space="preserve"> </w:t>
        </w:r>
        <w:proofErr w:type="spellStart"/>
        <w:r w:rsidRPr="00F22A3F">
          <w:t>trang</w:t>
        </w:r>
        <w:proofErr w:type="spellEnd"/>
        <w:r w:rsidRPr="00F22A3F">
          <w:t xml:space="preserve"> </w:t>
        </w:r>
        <w:proofErr w:type="spellStart"/>
        <w:r w:rsidRPr="00F22A3F">
          <w:t>thương</w:t>
        </w:r>
        <w:proofErr w:type="spellEnd"/>
        <w:r w:rsidRPr="00F22A3F">
          <w:t xml:space="preserve"> </w:t>
        </w:r>
        <w:proofErr w:type="spellStart"/>
        <w:r w:rsidRPr="00F22A3F">
          <w:t>mại</w:t>
        </w:r>
        <w:proofErr w:type="spellEnd"/>
        <w:r w:rsidRPr="00F22A3F">
          <w:t xml:space="preserve"> </w:t>
        </w:r>
        <w:proofErr w:type="spellStart"/>
        <w:r w:rsidRPr="00F22A3F">
          <w:t>điện</w:t>
        </w:r>
        <w:proofErr w:type="spellEnd"/>
        <w:r w:rsidRPr="00F22A3F">
          <w:t xml:space="preserve"> </w:t>
        </w:r>
        <w:proofErr w:type="spellStart"/>
        <w:r w:rsidRPr="00F22A3F">
          <w:t>tử</w:t>
        </w:r>
        <w:proofErr w:type="spellEnd"/>
        <w:r w:rsidRPr="00F22A3F">
          <w:t xml:space="preserve"> </w:t>
        </w:r>
        <w:proofErr w:type="spellStart"/>
        <w:r w:rsidRPr="00F22A3F">
          <w:t>giúp</w:t>
        </w:r>
        <w:proofErr w:type="spellEnd"/>
        <w:r w:rsidRPr="00F22A3F">
          <w:t xml:space="preserve"> </w:t>
        </w:r>
        <w:proofErr w:type="spellStart"/>
        <w:r w:rsidRPr="00F22A3F">
          <w:t>dễ</w:t>
        </w:r>
        <w:proofErr w:type="spellEnd"/>
        <w:r w:rsidRPr="00F22A3F">
          <w:t xml:space="preserve"> </w:t>
        </w:r>
        <w:proofErr w:type="spellStart"/>
        <w:r w:rsidRPr="00F22A3F">
          <w:t>dàng</w:t>
        </w:r>
        <w:proofErr w:type="spellEnd"/>
        <w:r w:rsidRPr="00F22A3F">
          <w:t xml:space="preserve"> </w:t>
        </w:r>
        <w:proofErr w:type="spellStart"/>
        <w:r w:rsidRPr="00F22A3F">
          <w:t>mua</w:t>
        </w:r>
        <w:proofErr w:type="spellEnd"/>
        <w:r w:rsidRPr="00F22A3F">
          <w:t xml:space="preserve"> </w:t>
        </w:r>
        <w:proofErr w:type="spellStart"/>
        <w:r w:rsidRPr="00F22A3F">
          <w:t>bán</w:t>
        </w:r>
        <w:proofErr w:type="spellEnd"/>
        <w:r w:rsidRPr="00F22A3F">
          <w:t xml:space="preserve">, </w:t>
        </w:r>
        <w:proofErr w:type="spellStart"/>
        <w:r w:rsidRPr="00F22A3F">
          <w:t>trao</w:t>
        </w:r>
        <w:proofErr w:type="spellEnd"/>
        <w:r w:rsidRPr="00F22A3F">
          <w:t xml:space="preserve"> </w:t>
        </w:r>
        <w:proofErr w:type="spellStart"/>
        <w:r w:rsidRPr="00F22A3F">
          <w:t>đổi</w:t>
        </w:r>
        <w:proofErr w:type="spellEnd"/>
        <w:r w:rsidRPr="00F22A3F">
          <w:t xml:space="preserve"> </w:t>
        </w:r>
        <w:proofErr w:type="spellStart"/>
        <w:r w:rsidRPr="00F22A3F">
          <w:t>hàng</w:t>
        </w:r>
        <w:proofErr w:type="spellEnd"/>
        <w:r w:rsidRPr="00F22A3F">
          <w:t xml:space="preserve"> </w:t>
        </w:r>
        <w:proofErr w:type="spellStart"/>
        <w:r w:rsidRPr="00F22A3F">
          <w:t>hóa</w:t>
        </w:r>
        <w:proofErr w:type="spellEnd"/>
        <w:r w:rsidRPr="00F22A3F">
          <w:t xml:space="preserve">. </w:t>
        </w:r>
        <w:proofErr w:type="spellStart"/>
        <w:r w:rsidRPr="00F22A3F">
          <w:t>Tuy</w:t>
        </w:r>
        <w:proofErr w:type="spellEnd"/>
        <w:r w:rsidRPr="00F22A3F">
          <w:t xml:space="preserve"> </w:t>
        </w:r>
        <w:proofErr w:type="spellStart"/>
        <w:r w:rsidRPr="00F22A3F">
          <w:t>vẫn</w:t>
        </w:r>
        <w:proofErr w:type="spellEnd"/>
        <w:r w:rsidRPr="00F22A3F">
          <w:t xml:space="preserve"> </w:t>
        </w:r>
        <w:proofErr w:type="spellStart"/>
        <w:r w:rsidRPr="00F22A3F">
          <w:t>còn</w:t>
        </w:r>
        <w:proofErr w:type="spellEnd"/>
        <w:r w:rsidRPr="00F22A3F">
          <w:t xml:space="preserve"> </w:t>
        </w:r>
        <w:proofErr w:type="spellStart"/>
        <w:r w:rsidRPr="00F22A3F">
          <w:t>nhiều</w:t>
        </w:r>
        <w:proofErr w:type="spellEnd"/>
        <w:r w:rsidRPr="00F22A3F">
          <w:t xml:space="preserve"> </w:t>
        </w:r>
        <w:proofErr w:type="spellStart"/>
        <w:r w:rsidRPr="00F22A3F">
          <w:t>thiếu</w:t>
        </w:r>
        <w:proofErr w:type="spellEnd"/>
        <w:r w:rsidRPr="00F22A3F">
          <w:t xml:space="preserve"> </w:t>
        </w:r>
        <w:proofErr w:type="spellStart"/>
        <w:r w:rsidRPr="00F22A3F">
          <w:t>sót</w:t>
        </w:r>
        <w:proofErr w:type="spellEnd"/>
        <w:r w:rsidRPr="00F22A3F">
          <w:t xml:space="preserve"> </w:t>
        </w:r>
        <w:proofErr w:type="spellStart"/>
        <w:r w:rsidRPr="00F22A3F">
          <w:t>trong</w:t>
        </w:r>
        <w:proofErr w:type="spellEnd"/>
        <w:r w:rsidRPr="00F22A3F">
          <w:t xml:space="preserve"> </w:t>
        </w:r>
        <w:proofErr w:type="spellStart"/>
        <w:r w:rsidRPr="00F22A3F">
          <w:t>khâu</w:t>
        </w:r>
        <w:proofErr w:type="spellEnd"/>
        <w:r w:rsidRPr="00F22A3F">
          <w:t xml:space="preserve"> </w:t>
        </w:r>
        <w:proofErr w:type="spellStart"/>
        <w:r w:rsidRPr="00F22A3F">
          <w:t>thiết</w:t>
        </w:r>
        <w:proofErr w:type="spellEnd"/>
        <w:r w:rsidRPr="00F22A3F">
          <w:t xml:space="preserve"> </w:t>
        </w:r>
        <w:proofErr w:type="spellStart"/>
        <w:r w:rsidRPr="00F22A3F">
          <w:t>kế</w:t>
        </w:r>
        <w:proofErr w:type="spellEnd"/>
        <w:r w:rsidRPr="00F22A3F">
          <w:t xml:space="preserve"> </w:t>
        </w:r>
        <w:proofErr w:type="spellStart"/>
        <w:r w:rsidRPr="00F22A3F">
          <w:t>hệ</w:t>
        </w:r>
        <w:proofErr w:type="spellEnd"/>
        <w:r w:rsidRPr="00F22A3F">
          <w:t xml:space="preserve"> </w:t>
        </w:r>
        <w:proofErr w:type="spellStart"/>
        <w:r w:rsidRPr="00F22A3F">
          <w:t>thống</w:t>
        </w:r>
        <w:proofErr w:type="spellEnd"/>
        <w:r w:rsidRPr="00F22A3F">
          <w:t xml:space="preserve">, </w:t>
        </w:r>
        <w:proofErr w:type="spellStart"/>
        <w:r w:rsidRPr="00F22A3F">
          <w:t>nhưng</w:t>
        </w:r>
        <w:proofErr w:type="spellEnd"/>
        <w:r w:rsidRPr="00F22A3F">
          <w:t xml:space="preserve"> </w:t>
        </w:r>
        <w:proofErr w:type="spellStart"/>
        <w:r w:rsidRPr="00F22A3F">
          <w:t>Nhóm</w:t>
        </w:r>
        <w:proofErr w:type="spellEnd"/>
        <w:r w:rsidRPr="00F22A3F">
          <w:t xml:space="preserve"> </w:t>
        </w:r>
        <w:proofErr w:type="spellStart"/>
        <w:r w:rsidRPr="00F22A3F">
          <w:t>vẫn</w:t>
        </w:r>
        <w:proofErr w:type="spellEnd"/>
        <w:r w:rsidRPr="00F22A3F">
          <w:t xml:space="preserve"> </w:t>
        </w:r>
        <w:proofErr w:type="spellStart"/>
        <w:r w:rsidRPr="00F22A3F">
          <w:t>cố</w:t>
        </w:r>
        <w:proofErr w:type="spellEnd"/>
        <w:r w:rsidRPr="00F22A3F">
          <w:t xml:space="preserve"> </w:t>
        </w:r>
        <w:proofErr w:type="spellStart"/>
        <w:r w:rsidRPr="00F22A3F">
          <w:t>gắng</w:t>
        </w:r>
        <w:proofErr w:type="spellEnd"/>
        <w:r w:rsidRPr="00F22A3F">
          <w:t xml:space="preserve"> </w:t>
        </w:r>
        <w:proofErr w:type="spellStart"/>
        <w:r w:rsidRPr="00F22A3F">
          <w:t>hết</w:t>
        </w:r>
        <w:proofErr w:type="spellEnd"/>
        <w:r w:rsidRPr="00F22A3F">
          <w:t xml:space="preserve"> </w:t>
        </w:r>
        <w:proofErr w:type="spellStart"/>
        <w:r w:rsidRPr="00F22A3F">
          <w:t>sức</w:t>
        </w:r>
        <w:proofErr w:type="spellEnd"/>
        <w:r w:rsidRPr="00F22A3F">
          <w:t xml:space="preserve"> </w:t>
        </w:r>
        <w:proofErr w:type="spellStart"/>
        <w:r w:rsidRPr="00F22A3F">
          <w:t>tìm</w:t>
        </w:r>
        <w:proofErr w:type="spellEnd"/>
        <w:r w:rsidRPr="00F22A3F">
          <w:t xml:space="preserve"> </w:t>
        </w:r>
        <w:proofErr w:type="spellStart"/>
        <w:r w:rsidRPr="00F22A3F">
          <w:t>tòi</w:t>
        </w:r>
        <w:proofErr w:type="spellEnd"/>
        <w:r w:rsidRPr="00F22A3F">
          <w:t xml:space="preserve"> </w:t>
        </w:r>
        <w:proofErr w:type="spellStart"/>
        <w:r w:rsidRPr="00F22A3F">
          <w:t>và</w:t>
        </w:r>
        <w:proofErr w:type="spellEnd"/>
        <w:r w:rsidRPr="00F22A3F">
          <w:t xml:space="preserve"> </w:t>
        </w:r>
        <w:proofErr w:type="spellStart"/>
        <w:r w:rsidRPr="00F22A3F">
          <w:t>học</w:t>
        </w:r>
        <w:proofErr w:type="spellEnd"/>
        <w:r w:rsidRPr="00F22A3F">
          <w:t xml:space="preserve"> </w:t>
        </w:r>
        <w:proofErr w:type="spellStart"/>
        <w:r w:rsidRPr="00F22A3F">
          <w:t>hỏi</w:t>
        </w:r>
        <w:proofErr w:type="spellEnd"/>
        <w:r w:rsidRPr="00F22A3F">
          <w:t xml:space="preserve"> </w:t>
        </w:r>
        <w:proofErr w:type="spellStart"/>
        <w:r w:rsidRPr="00F22A3F">
          <w:t>những</w:t>
        </w:r>
        <w:proofErr w:type="spellEnd"/>
        <w:r w:rsidRPr="00F22A3F">
          <w:t xml:space="preserve"> </w:t>
        </w:r>
        <w:proofErr w:type="spellStart"/>
        <w:r w:rsidRPr="00F22A3F">
          <w:t>công</w:t>
        </w:r>
        <w:proofErr w:type="spellEnd"/>
        <w:r w:rsidRPr="00F22A3F">
          <w:t xml:space="preserve"> </w:t>
        </w:r>
        <w:proofErr w:type="spellStart"/>
        <w:r w:rsidRPr="00F22A3F">
          <w:t>nghệ</w:t>
        </w:r>
        <w:proofErr w:type="spellEnd"/>
        <w:r w:rsidRPr="00F22A3F">
          <w:t xml:space="preserve"> </w:t>
        </w:r>
        <w:proofErr w:type="spellStart"/>
        <w:r w:rsidRPr="00F22A3F">
          <w:t>mới</w:t>
        </w:r>
        <w:proofErr w:type="spellEnd"/>
        <w:r w:rsidRPr="00F22A3F">
          <w:t xml:space="preserve"> </w:t>
        </w:r>
        <w:proofErr w:type="spellStart"/>
        <w:r w:rsidRPr="00F22A3F">
          <w:t>để</w:t>
        </w:r>
        <w:proofErr w:type="spellEnd"/>
        <w:r w:rsidRPr="00F22A3F">
          <w:t xml:space="preserve"> </w:t>
        </w:r>
        <w:proofErr w:type="spellStart"/>
        <w:r w:rsidRPr="00F22A3F">
          <w:t>áp</w:t>
        </w:r>
        <w:proofErr w:type="spellEnd"/>
        <w:r w:rsidRPr="00F22A3F">
          <w:t xml:space="preserve"> </w:t>
        </w:r>
        <w:proofErr w:type="spellStart"/>
        <w:r w:rsidRPr="00F22A3F">
          <w:t>dụng</w:t>
        </w:r>
        <w:proofErr w:type="spellEnd"/>
        <w:r w:rsidRPr="00F22A3F">
          <w:t xml:space="preserve"> </w:t>
        </w:r>
        <w:proofErr w:type="spellStart"/>
        <w:r w:rsidRPr="00F22A3F">
          <w:t>vào</w:t>
        </w:r>
        <w:proofErr w:type="spellEnd"/>
        <w:r w:rsidRPr="00F22A3F">
          <w:t xml:space="preserve"> </w:t>
        </w:r>
        <w:proofErr w:type="spellStart"/>
        <w:r w:rsidRPr="00F22A3F">
          <w:t>Đồ</w:t>
        </w:r>
        <w:proofErr w:type="spellEnd"/>
        <w:r w:rsidRPr="00F22A3F">
          <w:t xml:space="preserve"> </w:t>
        </w:r>
        <w:proofErr w:type="spellStart"/>
        <w:r w:rsidRPr="00F22A3F">
          <w:t>án</w:t>
        </w:r>
        <w:proofErr w:type="spellEnd"/>
        <w:r w:rsidRPr="00F22A3F">
          <w:t xml:space="preserve"> </w:t>
        </w:r>
        <w:proofErr w:type="spellStart"/>
        <w:r w:rsidRPr="00F22A3F">
          <w:t>môn</w:t>
        </w:r>
        <w:proofErr w:type="spellEnd"/>
        <w:r w:rsidRPr="00F22A3F">
          <w:t xml:space="preserve"> </w:t>
        </w:r>
        <w:proofErr w:type="spellStart"/>
        <w:r w:rsidRPr="00F22A3F">
          <w:t>học</w:t>
        </w:r>
        <w:proofErr w:type="spellEnd"/>
        <w:r w:rsidRPr="00F22A3F">
          <w:t xml:space="preserve"> </w:t>
        </w:r>
        <w:proofErr w:type="spellStart"/>
        <w:r w:rsidRPr="00F22A3F">
          <w:t>Lập</w:t>
        </w:r>
        <w:proofErr w:type="spellEnd"/>
        <w:r w:rsidRPr="00F22A3F">
          <w:t xml:space="preserve"> </w:t>
        </w:r>
        <w:proofErr w:type="spellStart"/>
        <w:r w:rsidRPr="00F22A3F">
          <w:t>trình</w:t>
        </w:r>
        <w:proofErr w:type="spellEnd"/>
        <w:r w:rsidRPr="00F22A3F">
          <w:t xml:space="preserve"> Web.</w:t>
        </w:r>
        <w:r w:rsidRPr="00F22A3F" w:rsidDel="00F22A3F">
          <w:t xml:space="preserve"> </w:t>
        </w:r>
      </w:ins>
      <w:del w:id="3800" w:author="Dong Trieu" w:date="2023-04-03T23:06:00Z">
        <w:r w:rsidR="00F67288" w:rsidRPr="00754272" w:rsidDel="00F22A3F">
          <w:delText>(Tóm tắt lại các thông tin chính của báo cáo và đưa ra nhận xét cuối cùng về quá trình phát triển ứng dụng web.)</w:delText>
        </w:r>
      </w:del>
    </w:p>
    <w:p w14:paraId="32A683C4" w14:textId="77777777" w:rsidR="00DE6030" w:rsidRPr="00754272" w:rsidRDefault="00DE6030">
      <w:pPr>
        <w:pPrChange w:id="3801" w:author="Dong Trieu" w:date="2023-04-03T23:06:00Z">
          <w:pPr>
            <w:pStyle w:val="Muc1"/>
          </w:pPr>
        </w:pPrChange>
      </w:pPr>
      <w:r w:rsidRPr="00754272">
        <w:br w:type="page"/>
      </w:r>
    </w:p>
    <w:p w14:paraId="3919C447" w14:textId="77777777" w:rsidR="001C6F66" w:rsidRPr="00754272" w:rsidRDefault="008B4C2F" w:rsidP="00F67288">
      <w:pPr>
        <w:jc w:val="center"/>
      </w:pPr>
      <w:r w:rsidRPr="00754272">
        <w:lastRenderedPageBreak/>
        <w:t>TÀI LIỆU THAM KHẢO</w:t>
      </w:r>
    </w:p>
    <w:p w14:paraId="2C8BBBF9" w14:textId="77777777" w:rsidR="00AD00A2" w:rsidRPr="00754272" w:rsidRDefault="00AD00A2" w:rsidP="00754272"/>
    <w:p w14:paraId="7096A23D" w14:textId="77777777" w:rsidR="00D44585" w:rsidRPr="00D4303D" w:rsidRDefault="00D44585" w:rsidP="00D44585">
      <w:pPr>
        <w:autoSpaceDE w:val="0"/>
        <w:autoSpaceDN w:val="0"/>
        <w:adjustRightInd w:val="0"/>
        <w:spacing w:before="120"/>
        <w:ind w:left="284"/>
        <w:rPr>
          <w:ins w:id="3802" w:author="Dong Trieu" w:date="2023-04-03T23:06:00Z"/>
          <w:noProof/>
          <w:lang w:val="vi-VN"/>
        </w:rPr>
      </w:pPr>
      <w:ins w:id="3803" w:author="Dong Trieu" w:date="2023-04-03T23:06:00Z">
        <w:r w:rsidRPr="00D4303D">
          <w:rPr>
            <w:b/>
            <w:noProof/>
            <w:color w:val="FF0000"/>
            <w:lang w:val="vi-VN"/>
          </w:rPr>
          <w:t xml:space="preserve">[1] </w:t>
        </w:r>
        <w:r w:rsidRPr="00D4303D">
          <w:rPr>
            <w:noProof/>
            <w:lang w:val="vi-VN"/>
          </w:rPr>
          <w:fldChar w:fldCharType="begin"/>
        </w:r>
        <w:r w:rsidRPr="00D4303D">
          <w:rPr>
            <w:noProof/>
            <w:lang w:val="vi-VN"/>
          </w:rPr>
          <w:instrText xml:space="preserve"> HYPERLINK "https://dinhnt.com/course-series/76" </w:instrText>
        </w:r>
        <w:r w:rsidRPr="00D4303D">
          <w:rPr>
            <w:noProof/>
            <w:lang w:val="vi-VN"/>
          </w:rPr>
          <w:fldChar w:fldCharType="separate"/>
        </w:r>
        <w:r w:rsidRPr="00D4303D">
          <w:rPr>
            <w:noProof/>
            <w:lang w:val="vi-VN"/>
          </w:rPr>
          <w:t>Chi tiết bài học | Tích hợp cổng thanh toán VNPay với ASP .NET MVC - DinhNT</w:t>
        </w:r>
        <w:r w:rsidRPr="00D4303D">
          <w:rPr>
            <w:noProof/>
            <w:lang w:val="vi-VN"/>
          </w:rPr>
          <w:fldChar w:fldCharType="end"/>
        </w:r>
      </w:ins>
    </w:p>
    <w:p w14:paraId="5DDAFDC3" w14:textId="77777777" w:rsidR="00D44585" w:rsidRPr="00D4303D" w:rsidRDefault="00D44585" w:rsidP="00D44585">
      <w:pPr>
        <w:autoSpaceDE w:val="0"/>
        <w:autoSpaceDN w:val="0"/>
        <w:adjustRightInd w:val="0"/>
        <w:spacing w:before="120"/>
        <w:ind w:left="284"/>
        <w:rPr>
          <w:ins w:id="3804" w:author="Dong Trieu" w:date="2023-04-03T23:06:00Z"/>
          <w:b/>
          <w:noProof/>
          <w:color w:val="FF0000"/>
          <w:lang w:val="vi-VN"/>
        </w:rPr>
      </w:pPr>
      <w:ins w:id="3805" w:author="Dong Trieu" w:date="2023-04-03T23:06:00Z">
        <w:r w:rsidRPr="00D4303D">
          <w:rPr>
            <w:b/>
            <w:noProof/>
            <w:color w:val="FF0000"/>
            <w:lang w:val="vi-VN"/>
          </w:rPr>
          <w:t>[2]</w:t>
        </w:r>
        <w:r w:rsidRPr="00D4303D">
          <w:rPr>
            <w:noProof/>
            <w:lang w:val="vi-VN"/>
          </w:rPr>
          <w:fldChar w:fldCharType="begin"/>
        </w:r>
        <w:r w:rsidRPr="00D4303D">
          <w:rPr>
            <w:noProof/>
            <w:lang w:val="vi-VN"/>
          </w:rPr>
          <w:instrText xml:space="preserve"> HYPERLINK "https://www.youtube.com/watch?v=MvKzxhqQI-Q&amp;feature=youtu.be" </w:instrText>
        </w:r>
        <w:r w:rsidRPr="00D4303D">
          <w:rPr>
            <w:noProof/>
            <w:lang w:val="vi-VN"/>
          </w:rPr>
          <w:fldChar w:fldCharType="separate"/>
        </w:r>
        <w:r w:rsidRPr="00D4303D">
          <w:rPr>
            <w:noProof/>
            <w:lang w:val="vi-VN"/>
          </w:rPr>
          <w:t>Hướng dẫn trang thanh toán, gửi email, gọi Procedure trong ASP MVC C# - YouTube</w:t>
        </w:r>
        <w:r w:rsidRPr="00D4303D">
          <w:rPr>
            <w:noProof/>
            <w:lang w:val="vi-VN"/>
          </w:rPr>
          <w:fldChar w:fldCharType="end"/>
        </w:r>
      </w:ins>
    </w:p>
    <w:p w14:paraId="07B713AE" w14:textId="71302E0A" w:rsidR="00AD00A2" w:rsidRPr="00EE187C" w:rsidDel="00D44585" w:rsidRDefault="00EE187C" w:rsidP="00AD00A2">
      <w:pPr>
        <w:autoSpaceDE w:val="0"/>
        <w:autoSpaceDN w:val="0"/>
        <w:adjustRightInd w:val="0"/>
        <w:spacing w:before="120"/>
        <w:ind w:left="284"/>
        <w:rPr>
          <w:del w:id="3806" w:author="Dong Trieu" w:date="2023-04-03T23:06:00Z"/>
          <w:b/>
          <w:color w:val="FF0000"/>
        </w:rPr>
      </w:pPr>
      <w:del w:id="3807" w:author="Dong Trieu" w:date="2023-04-03T23:06:00Z">
        <w:r w:rsidRPr="00EE187C" w:rsidDel="00D44585">
          <w:rPr>
            <w:b/>
            <w:color w:val="FF0000"/>
          </w:rPr>
          <w:delText>Xóa phần dưới khi nộp bài</w:delText>
        </w:r>
      </w:del>
    </w:p>
    <w:p w14:paraId="157AB3FC" w14:textId="0FFB2AB1" w:rsidR="00AD00A2" w:rsidRPr="00AD00A2" w:rsidDel="00D44585" w:rsidRDefault="00AD00A2" w:rsidP="00AD00A2">
      <w:pPr>
        <w:autoSpaceDE w:val="0"/>
        <w:autoSpaceDN w:val="0"/>
        <w:adjustRightInd w:val="0"/>
        <w:spacing w:before="120"/>
        <w:ind w:left="284"/>
        <w:jc w:val="center"/>
        <w:rPr>
          <w:del w:id="3808" w:author="Dong Trieu" w:date="2023-04-03T23:06:00Z"/>
          <w:b/>
        </w:rPr>
      </w:pPr>
      <w:del w:id="3809" w:author="Dong Trieu" w:date="2023-04-03T23:06:00Z">
        <w:r w:rsidRPr="00AD00A2" w:rsidDel="00D44585">
          <w:rPr>
            <w:b/>
          </w:rPr>
          <w:delText>MỘT VÀI VẤN ĐỀ CẦN LƯU Ý KHÁC</w:delText>
        </w:r>
      </w:del>
    </w:p>
    <w:p w14:paraId="1F577FC0" w14:textId="3F85D7BD" w:rsidR="00AD00A2" w:rsidRPr="00C175AC" w:rsidDel="00D44585" w:rsidRDefault="00AD00A2" w:rsidP="00AD00A2">
      <w:pPr>
        <w:numPr>
          <w:ilvl w:val="1"/>
          <w:numId w:val="16"/>
        </w:numPr>
        <w:autoSpaceDE w:val="0"/>
        <w:autoSpaceDN w:val="0"/>
        <w:adjustRightInd w:val="0"/>
        <w:spacing w:before="120"/>
        <w:ind w:left="284" w:hanging="306"/>
        <w:rPr>
          <w:del w:id="3810" w:author="Dong Trieu" w:date="2023-04-03T23:06:00Z"/>
          <w:b/>
        </w:rPr>
      </w:pPr>
      <w:del w:id="3811" w:author="Dong Trieu" w:date="2023-04-03T23:06:00Z">
        <w:r w:rsidDel="00D44585">
          <w:rPr>
            <w:b/>
          </w:rPr>
          <w:delText>Mục</w:delText>
        </w:r>
        <w:r w:rsidRPr="00C175AC" w:rsidDel="00D44585">
          <w:rPr>
            <w:b/>
          </w:rPr>
          <w:delText>, tiểu mục và tiểu mục con</w:delText>
        </w:r>
      </w:del>
    </w:p>
    <w:p w14:paraId="7ACC9AE0" w14:textId="7AB4DC36" w:rsidR="00AD00A2" w:rsidDel="00D44585" w:rsidRDefault="00AD00A2" w:rsidP="00AD00A2">
      <w:pPr>
        <w:rPr>
          <w:del w:id="3812" w:author="Dong Trieu" w:date="2023-04-03T23:06:00Z"/>
          <w:lang w:val="vi-VN"/>
        </w:rPr>
      </w:pPr>
      <w:del w:id="3813" w:author="Dong Trieu" w:date="2023-04-03T23:06:00Z">
        <w:r w:rsidRPr="0003471A" w:rsidDel="00D44585">
          <w:delText>Tất cả các chương, phần, mục, tiểu mục phải dùng chữ số tự nhiên, không được dùng số la mã</w:delText>
        </w:r>
        <w:r w:rsidDel="00D44585">
          <w:delText>.</w:delText>
        </w:r>
      </w:del>
    </w:p>
    <w:p w14:paraId="165E7113" w14:textId="538A29AE" w:rsidR="00AD00A2" w:rsidDel="00D44585" w:rsidRDefault="00AD00A2" w:rsidP="00AD00A2">
      <w:pPr>
        <w:autoSpaceDE w:val="0"/>
        <w:autoSpaceDN w:val="0"/>
        <w:adjustRightInd w:val="0"/>
        <w:ind w:firstLine="720"/>
        <w:rPr>
          <w:del w:id="3814" w:author="Dong Trieu" w:date="2023-04-03T23:06:00Z"/>
          <w:lang w:val="vi-VN"/>
        </w:rPr>
      </w:pPr>
      <w:del w:id="3815" w:author="Dong Trieu" w:date="2023-04-03T23:06:00Z">
        <w:r w:rsidDel="00D44585">
          <w:rPr>
            <w:lang w:val="vi-VN"/>
          </w:rPr>
          <w:delText>Các mục, tiểu mục và tiểu mục con của đồ án được đánh số bằng nhóm các chữ số, nhiều nhất gồm 4 chữ số với số thứ nhất chỉ số chương (ví dụ: 4.1.2.3 chỉ tiểu mục con 3, nhóm tiểu mục 2, mục 1, chương 4). Tại mỗi nhóm tiểu mục phải có ít nhất 2 tiểu mục, nghĩa là không thể có tiểu mục 2.1.1 mà không có tiểu mục 2.1.2 tiếp theo.</w:delText>
        </w:r>
      </w:del>
    </w:p>
    <w:p w14:paraId="40249662" w14:textId="1D8AEA11" w:rsidR="00AD00A2" w:rsidRPr="006640DB" w:rsidDel="00D44585" w:rsidRDefault="00AD00A2" w:rsidP="00AD00A2">
      <w:pPr>
        <w:numPr>
          <w:ilvl w:val="1"/>
          <w:numId w:val="16"/>
        </w:numPr>
        <w:autoSpaceDE w:val="0"/>
        <w:autoSpaceDN w:val="0"/>
        <w:adjustRightInd w:val="0"/>
        <w:spacing w:before="120"/>
        <w:ind w:left="284" w:hanging="306"/>
        <w:rPr>
          <w:del w:id="3816" w:author="Dong Trieu" w:date="2023-04-03T23:06:00Z"/>
          <w:b/>
          <w:lang w:val="vi-VN"/>
          <w:rPrChange w:id="3817" w:author="Trung Nguyễn" w:date="2023-04-03T14:10:00Z">
            <w:rPr>
              <w:del w:id="3818" w:author="Dong Trieu" w:date="2023-04-03T23:06:00Z"/>
              <w:b/>
            </w:rPr>
          </w:rPrChange>
        </w:rPr>
      </w:pPr>
      <w:del w:id="3819" w:author="Dong Trieu" w:date="2023-04-03T23:06:00Z">
        <w:r w:rsidRPr="006640DB" w:rsidDel="00D44585">
          <w:rPr>
            <w:b/>
            <w:lang w:val="vi-VN"/>
            <w:rPrChange w:id="3820" w:author="Trung Nguyễn" w:date="2023-04-03T14:10:00Z">
              <w:rPr>
                <w:b/>
              </w:rPr>
            </w:rPrChange>
          </w:rPr>
          <w:delText>Bảng biểu, hình vẽ, phương trình</w:delText>
        </w:r>
      </w:del>
    </w:p>
    <w:p w14:paraId="56A9F515" w14:textId="486984A6" w:rsidR="00AD00A2" w:rsidDel="00D44585" w:rsidRDefault="00AD00A2" w:rsidP="00AD00A2">
      <w:pPr>
        <w:autoSpaceDE w:val="0"/>
        <w:autoSpaceDN w:val="0"/>
        <w:adjustRightInd w:val="0"/>
        <w:ind w:firstLine="720"/>
        <w:rPr>
          <w:del w:id="3821" w:author="Dong Trieu" w:date="2023-04-03T23:06:00Z"/>
          <w:lang w:val="vi-VN"/>
        </w:rPr>
      </w:pPr>
      <w:del w:id="3822" w:author="Dong Trieu" w:date="2023-04-03T23:06:00Z">
        <w:r w:rsidDel="00D44585">
          <w:rPr>
            <w:lang w:val="vi-VN"/>
          </w:rPr>
          <w:delText xml:space="preserve">Việc đánh số bảng biểu, hình vẽ, phương trình phải gắn với số chương (ví dụ hình 3.4 có nghĩa là hình thứ 4 trong chương 3). Đầu đề của bảng biểu ghi phía trên bảng, đầu đề của hình vẽ ghi phía dưới hình. Thông thường những bảng ngắn và đồ thị nhỏ phải đi liền với phần nội dung đề cập tới các bảng và đồ thị này ở lần thứ nhất. Các bảng dài có thể để ở những trang riêng nhưng cũng phải tiếp ngay theo phần nội dung đề cập tới bảng này ở lần đầu tiên. Các hình vẽ phải được vẽ sạch sẽ bằng mực đen để có thể sao chụp lại; có đánh số và ghi đầy đủ đầu đề; cỡ chữ phải bằng cỡ chữ sử dụng trong văn bản đồ án. Khi đề cập đến các bảng biểu hoặc hình vẽ phải nêu rõ số của hình và bảng biểu đó. </w:delText>
        </w:r>
      </w:del>
    </w:p>
    <w:p w14:paraId="512C0B68" w14:textId="79FE90D6" w:rsidR="00AD00A2" w:rsidDel="00D44585" w:rsidRDefault="00AD00A2" w:rsidP="00AD00A2">
      <w:pPr>
        <w:autoSpaceDE w:val="0"/>
        <w:autoSpaceDN w:val="0"/>
        <w:adjustRightInd w:val="0"/>
        <w:ind w:firstLine="720"/>
        <w:rPr>
          <w:del w:id="3823" w:author="Dong Trieu" w:date="2023-04-03T23:06:00Z"/>
          <w:lang w:val="vi-VN"/>
        </w:rPr>
      </w:pPr>
      <w:del w:id="3824" w:author="Dong Trieu" w:date="2023-04-03T23:06:00Z">
        <w:r w:rsidDel="00D44585">
          <w:rPr>
            <w:lang w:val="vi-VN"/>
          </w:rPr>
          <w:delText>Việc trình bày phương trình toán học trên một dòng đơn hoặc dòng kép là tùy ý, tuy nhiên phải thống nhất trong toàn đồ án. Khi có từ viết tắt hay ký hiệu mới xuất hiện lần đầu tiên thì phải có giải thích và đơn vị tính đi kèm ngay trong phương trình có ký hiệu đó. Nếu cần thiết, danh mục của tất cả các ký hiệu, chữ viết tắt và nghĩa của chúng cần được liệt kê và để ở phần đầu của đồ án, luận án. Tất cả các phương trình cần được đánh số và để trong ngoặc đơn đặt bên phía lề phải. Nếu một nhóm phương trình mang cùng một số thì những số này cũng được để trong ngoặc, hoặc mỗi phương trình trong nhóm phương trình (5.1) có thể được đánh số là (5.1.1), (5.1.2).</w:delText>
        </w:r>
      </w:del>
    </w:p>
    <w:p w14:paraId="21BE7A63" w14:textId="05F976F0" w:rsidR="00AD00A2" w:rsidRPr="00C175AC" w:rsidDel="00D44585" w:rsidRDefault="00AD00A2" w:rsidP="00AD00A2">
      <w:pPr>
        <w:numPr>
          <w:ilvl w:val="1"/>
          <w:numId w:val="16"/>
        </w:numPr>
        <w:autoSpaceDE w:val="0"/>
        <w:autoSpaceDN w:val="0"/>
        <w:adjustRightInd w:val="0"/>
        <w:spacing w:before="120"/>
        <w:ind w:left="284" w:hanging="306"/>
        <w:rPr>
          <w:del w:id="3825" w:author="Dong Trieu" w:date="2023-04-03T23:06:00Z"/>
          <w:b/>
        </w:rPr>
      </w:pPr>
      <w:del w:id="3826" w:author="Dong Trieu" w:date="2023-04-03T23:06:00Z">
        <w:r w:rsidRPr="00C175AC" w:rsidDel="00D44585">
          <w:rPr>
            <w:b/>
          </w:rPr>
          <w:delText>Viết tắt</w:delText>
        </w:r>
      </w:del>
    </w:p>
    <w:p w14:paraId="2369E722" w14:textId="25069CEC" w:rsidR="00AD00A2" w:rsidDel="00D44585" w:rsidRDefault="00AD00A2" w:rsidP="00AD00A2">
      <w:pPr>
        <w:autoSpaceDE w:val="0"/>
        <w:autoSpaceDN w:val="0"/>
        <w:adjustRightInd w:val="0"/>
        <w:ind w:firstLine="720"/>
        <w:rPr>
          <w:del w:id="3827" w:author="Dong Trieu" w:date="2023-04-03T23:06:00Z"/>
          <w:lang w:val="vi-VN"/>
        </w:rPr>
      </w:pPr>
      <w:del w:id="3828" w:author="Dong Trieu" w:date="2023-04-03T23:06:00Z">
        <w:r w:rsidDel="00D44585">
          <w:rPr>
            <w:lang w:val="vi-VN"/>
          </w:rPr>
          <w:delText>Không lạm dụng việc viết tắt. Chỉ viết tắt những từ, cụm từ hoặc thuật ngữ được sử dụng nhiều lần trong đồ án, luận án. Không viết tắt những cụm từ dài, những mệnh đề hoặc những cụm từ ít xuất hiện. Nếu cần viết tắt những từ, thuật ngữ, tên các cơ quan, tổ chức</w:delText>
        </w:r>
        <w:r w:rsidRPr="006640DB" w:rsidDel="00D44585">
          <w:rPr>
            <w:lang w:val="vi-VN"/>
            <w:rPrChange w:id="3829" w:author="Trung Nguyễn" w:date="2023-04-03T14:10:00Z">
              <w:rPr/>
            </w:rPrChange>
          </w:rPr>
          <w:delText xml:space="preserve">… </w:delText>
        </w:r>
        <w:r w:rsidDel="00D44585">
          <w:rPr>
            <w:lang w:val="vi-VN"/>
          </w:rPr>
          <w:delText>thì được viết tắt sau lần viết thứ nhất có kèm theo chữ viết tắt trong ngoặc đơn. Nếu có quá nhiều chữ viết tắt thì phải có bảng danh mục các chữ viết tắt (xếp theo thứ tự A, B, C) ở phần đầu đồ án.</w:delText>
        </w:r>
      </w:del>
    </w:p>
    <w:p w14:paraId="30D4BB8D" w14:textId="0685D437" w:rsidR="00AD00A2" w:rsidRPr="006640DB" w:rsidDel="00D44585" w:rsidRDefault="00AD00A2" w:rsidP="00AD00A2">
      <w:pPr>
        <w:numPr>
          <w:ilvl w:val="1"/>
          <w:numId w:val="16"/>
        </w:numPr>
        <w:autoSpaceDE w:val="0"/>
        <w:autoSpaceDN w:val="0"/>
        <w:adjustRightInd w:val="0"/>
        <w:spacing w:before="120"/>
        <w:ind w:left="284" w:hanging="306"/>
        <w:rPr>
          <w:del w:id="3830" w:author="Dong Trieu" w:date="2023-04-03T23:06:00Z"/>
          <w:b/>
          <w:lang w:val="vi-VN"/>
          <w:rPrChange w:id="3831" w:author="Trung Nguyễn" w:date="2023-04-03T14:10:00Z">
            <w:rPr>
              <w:del w:id="3832" w:author="Dong Trieu" w:date="2023-04-03T23:06:00Z"/>
              <w:b/>
            </w:rPr>
          </w:rPrChange>
        </w:rPr>
      </w:pPr>
      <w:del w:id="3833" w:author="Dong Trieu" w:date="2023-04-03T23:06:00Z">
        <w:r w:rsidRPr="006640DB" w:rsidDel="00D44585">
          <w:rPr>
            <w:b/>
            <w:lang w:val="vi-VN"/>
            <w:rPrChange w:id="3834" w:author="Trung Nguyễn" w:date="2023-04-03T14:10:00Z">
              <w:rPr>
                <w:b/>
              </w:rPr>
            </w:rPrChange>
          </w:rPr>
          <w:delText>Tài liệu tham khảo và cách trích dẫn</w:delText>
        </w:r>
      </w:del>
    </w:p>
    <w:p w14:paraId="6C2BCC8A" w14:textId="44EEC795" w:rsidR="00AD00A2" w:rsidDel="00D44585" w:rsidRDefault="00AD00A2" w:rsidP="00AD00A2">
      <w:pPr>
        <w:autoSpaceDE w:val="0"/>
        <w:autoSpaceDN w:val="0"/>
        <w:adjustRightInd w:val="0"/>
        <w:ind w:firstLine="720"/>
        <w:rPr>
          <w:del w:id="3835" w:author="Dong Trieu" w:date="2023-04-03T23:06:00Z"/>
          <w:lang w:val="vi-VN"/>
        </w:rPr>
      </w:pPr>
      <w:del w:id="3836" w:author="Dong Trieu" w:date="2023-04-03T23:06:00Z">
        <w:r w:rsidDel="00D44585">
          <w:rPr>
            <w:lang w:val="vi-VN"/>
          </w:rPr>
          <w:delText xml:space="preserve">Mọi ý kiến, khái niệm có ý nghĩa, mang tính chất gợi ý không phải của riêng tác giả và mọi tham khảo khác phải được trích dẫn và chỉ rõ nguồn trong danh mục Tài liệu tham khảo của đồ án. </w:delText>
        </w:r>
      </w:del>
    </w:p>
    <w:p w14:paraId="6752AC70" w14:textId="37253C86" w:rsidR="00AD00A2" w:rsidRPr="006640DB" w:rsidDel="00D44585" w:rsidRDefault="00AD00A2" w:rsidP="00AD00A2">
      <w:pPr>
        <w:rPr>
          <w:del w:id="3837" w:author="Dong Trieu" w:date="2023-04-03T23:06:00Z"/>
          <w:sz w:val="28"/>
          <w:lang w:val="vi-VN"/>
          <w:rPrChange w:id="3838" w:author="Trung Nguyễn" w:date="2023-04-03T14:10:00Z">
            <w:rPr>
              <w:del w:id="3839" w:author="Dong Trieu" w:date="2023-04-03T23:06:00Z"/>
              <w:sz w:val="28"/>
            </w:rPr>
          </w:rPrChange>
        </w:rPr>
      </w:pPr>
      <w:del w:id="3840" w:author="Dong Trieu" w:date="2023-04-03T23:06:00Z">
        <w:r w:rsidDel="00D44585">
          <w:rPr>
            <w:lang w:val="vi-VN"/>
          </w:rPr>
          <w:delText>Qui ước ghi tài liệu tham khảo</w:delText>
        </w:r>
        <w:r w:rsidRPr="006640DB" w:rsidDel="00D44585">
          <w:rPr>
            <w:lang w:val="vi-VN"/>
            <w:rPrChange w:id="3841" w:author="Trung Nguyễn" w:date="2023-04-03T14:10:00Z">
              <w:rPr/>
            </w:rPrChange>
          </w:rPr>
          <w:delText>:</w:delText>
        </w:r>
      </w:del>
    </w:p>
    <w:p w14:paraId="69AE2A83" w14:textId="4A72BE0D" w:rsidR="00AD00A2" w:rsidRPr="006640DB" w:rsidDel="00D44585" w:rsidRDefault="00AD00A2" w:rsidP="00AD00A2">
      <w:pPr>
        <w:numPr>
          <w:ilvl w:val="0"/>
          <w:numId w:val="17"/>
        </w:numPr>
        <w:rPr>
          <w:del w:id="3842" w:author="Dong Trieu" w:date="2023-04-03T23:06:00Z"/>
          <w:rFonts w:eastAsia="Batang" w:cs="Batang"/>
          <w:lang w:val="vi-VN"/>
          <w:rPrChange w:id="3843" w:author="Trung Nguyễn" w:date="2023-04-03T14:10:00Z">
            <w:rPr>
              <w:del w:id="3844" w:author="Dong Trieu" w:date="2023-04-03T23:06:00Z"/>
              <w:rFonts w:eastAsia="Batang" w:cs="Batang"/>
            </w:rPr>
          </w:rPrChange>
        </w:rPr>
      </w:pPr>
      <w:del w:id="3845" w:author="Dong Trieu" w:date="2023-04-03T23:06:00Z">
        <w:r w:rsidRPr="006640DB" w:rsidDel="00D44585">
          <w:rPr>
            <w:rFonts w:eastAsia="Batang" w:cs="Batang"/>
            <w:lang w:val="vi-VN"/>
            <w:rPrChange w:id="3846" w:author="Trung Nguyễn" w:date="2023-04-03T14:10:00Z">
              <w:rPr>
                <w:rFonts w:eastAsia="Batang" w:cs="Batang"/>
              </w:rPr>
            </w:rPrChange>
          </w:rPr>
          <w:delText>Đánh số thứ tự tài liệu tham khảo theo thứ tự từ điển.</w:delText>
        </w:r>
      </w:del>
    </w:p>
    <w:p w14:paraId="59A1DE05" w14:textId="07C926F7" w:rsidR="00AD00A2" w:rsidDel="00D44585" w:rsidRDefault="00AD00A2" w:rsidP="00AD00A2">
      <w:pPr>
        <w:numPr>
          <w:ilvl w:val="0"/>
          <w:numId w:val="17"/>
        </w:numPr>
        <w:rPr>
          <w:del w:id="3847" w:author="Dong Trieu" w:date="2023-04-03T23:06:00Z"/>
          <w:b/>
          <w:lang w:val="vi-VN"/>
        </w:rPr>
      </w:pPr>
      <w:del w:id="3848" w:author="Dong Trieu" w:date="2023-04-03T23:06:00Z">
        <w:r w:rsidDel="00D44585">
          <w:rPr>
            <w:b/>
            <w:lang w:val="vi-VN"/>
          </w:rPr>
          <w:delText>Đối với các tham khảo là s</w:delText>
        </w:r>
        <w:r w:rsidRPr="006640DB" w:rsidDel="00D44585">
          <w:rPr>
            <w:b/>
            <w:lang w:val="vi-VN"/>
            <w:rPrChange w:id="3849" w:author="Trung Nguyễn" w:date="2023-04-03T14:10:00Z">
              <w:rPr>
                <w:b/>
              </w:rPr>
            </w:rPrChange>
          </w:rPr>
          <w:delText>á</w:delText>
        </w:r>
        <w:r w:rsidDel="00D44585">
          <w:rPr>
            <w:b/>
            <w:lang w:val="vi-VN"/>
          </w:rPr>
          <w:delText>ch ghi theo dạng:</w:delText>
        </w:r>
      </w:del>
    </w:p>
    <w:p w14:paraId="31CF5E61" w14:textId="041AA6E8" w:rsidR="00AD00A2" w:rsidDel="00D44585" w:rsidRDefault="00AD00A2" w:rsidP="00AD00A2">
      <w:pPr>
        <w:rPr>
          <w:del w:id="3850" w:author="Dong Trieu" w:date="2023-04-03T23:06:00Z"/>
          <w:lang w:val="vi-VN"/>
        </w:rPr>
      </w:pPr>
      <w:del w:id="3851" w:author="Dong Trieu" w:date="2023-04-03T23:06:00Z">
        <w:r w:rsidDel="00D44585">
          <w:rPr>
            <w:lang w:val="vi-VN"/>
          </w:rPr>
          <w:delText>Tên Tác Giả (năm xuất bản). Tên Sách. Nhà Xuất Bản</w:delText>
        </w:r>
      </w:del>
    </w:p>
    <w:p w14:paraId="7B646CAD" w14:textId="585E3CA5" w:rsidR="00AD00A2" w:rsidDel="00D44585" w:rsidRDefault="00AD00A2" w:rsidP="00AD00A2">
      <w:pPr>
        <w:rPr>
          <w:del w:id="3852" w:author="Dong Trieu" w:date="2023-04-03T23:06:00Z"/>
          <w:lang w:val="vi-VN"/>
        </w:rPr>
      </w:pPr>
      <w:del w:id="3853" w:author="Dong Trieu" w:date="2023-04-03T23:06:00Z">
        <w:r w:rsidDel="00D44585">
          <w:rPr>
            <w:lang w:val="vi-VN"/>
          </w:rPr>
          <w:delText>Ví dụ:</w:delText>
        </w:r>
      </w:del>
    </w:p>
    <w:p w14:paraId="56AA26F3" w14:textId="47F9FEA4" w:rsidR="00AD00A2" w:rsidDel="00D44585" w:rsidRDefault="00AD00A2" w:rsidP="00AD00A2">
      <w:pPr>
        <w:ind w:left="1134" w:hanging="425"/>
        <w:rPr>
          <w:del w:id="3854" w:author="Dong Trieu" w:date="2023-04-03T23:06:00Z"/>
        </w:rPr>
      </w:pPr>
      <w:del w:id="3855" w:author="Dong Trieu" w:date="2023-04-03T23:06:00Z">
        <w:r w:rsidDel="00D44585">
          <w:delText>[1] Von Neumann, J. (1958). The Computer and the Brain. Yale University Press, New Haven, Connecticut.</w:delText>
        </w:r>
      </w:del>
    </w:p>
    <w:p w14:paraId="58A52D17" w14:textId="3FDF3549" w:rsidR="00AD00A2" w:rsidDel="00D44585" w:rsidRDefault="00AD00A2" w:rsidP="00AD00A2">
      <w:pPr>
        <w:ind w:left="1134" w:hanging="425"/>
        <w:rPr>
          <w:del w:id="3856" w:author="Dong Trieu" w:date="2023-04-03T23:06:00Z"/>
        </w:rPr>
      </w:pPr>
      <w:del w:id="3857" w:author="Dong Trieu" w:date="2023-04-03T23:06:00Z">
        <w:r w:rsidDel="00D44585">
          <w:delText>[2] Sơn, N.T (1999</w:delText>
        </w:r>
        <w:r w:rsidDel="00D44585">
          <w:rPr>
            <w:i/>
          </w:rPr>
          <w:delText>). Lý thuyết tập hợp</w:delText>
        </w:r>
        <w:r w:rsidDel="00D44585">
          <w:delText>. Nhà Xuất Bản Khoa Học và Kỹ Thuật, Tp. HCM.</w:delText>
        </w:r>
      </w:del>
    </w:p>
    <w:p w14:paraId="53BFAC03" w14:textId="306F932C" w:rsidR="00AD00A2" w:rsidDel="00D44585" w:rsidRDefault="00AD00A2" w:rsidP="00AD00A2">
      <w:pPr>
        <w:numPr>
          <w:ilvl w:val="0"/>
          <w:numId w:val="17"/>
        </w:numPr>
        <w:rPr>
          <w:del w:id="3858" w:author="Dong Trieu" w:date="2023-04-03T23:06:00Z"/>
          <w:b/>
          <w:lang w:val="vi-VN"/>
        </w:rPr>
      </w:pPr>
      <w:del w:id="3859" w:author="Dong Trieu" w:date="2023-04-03T23:06:00Z">
        <w:r w:rsidDel="00D44585">
          <w:rPr>
            <w:b/>
            <w:lang w:val="vi-VN"/>
          </w:rPr>
          <w:delText>Đối với các tham khảo là bài báo trong tạp chí ghi theo dạng:</w:delText>
        </w:r>
      </w:del>
    </w:p>
    <w:p w14:paraId="7B36D510" w14:textId="15FD511F" w:rsidR="00AD00A2" w:rsidDel="00D44585" w:rsidRDefault="00AD00A2" w:rsidP="00AD00A2">
      <w:pPr>
        <w:rPr>
          <w:del w:id="3860" w:author="Dong Trieu" w:date="2023-04-03T23:06:00Z"/>
          <w:lang w:val="vi-VN"/>
        </w:rPr>
      </w:pPr>
      <w:del w:id="3861" w:author="Dong Trieu" w:date="2023-04-03T23:06:00Z">
        <w:r w:rsidDel="00D44585">
          <w:rPr>
            <w:lang w:val="vi-VN"/>
          </w:rPr>
          <w:delText>Tên Tác Giả (năm xuất bản). Tên bài báo. Tên tạp chí, số báo, trang bắt đầu – trang kết thúc.</w:delText>
        </w:r>
      </w:del>
    </w:p>
    <w:p w14:paraId="0198CF30" w14:textId="71B297D9" w:rsidR="00AD00A2" w:rsidDel="00D44585" w:rsidRDefault="00AD00A2" w:rsidP="00AD00A2">
      <w:pPr>
        <w:rPr>
          <w:del w:id="3862" w:author="Dong Trieu" w:date="2023-04-03T23:06:00Z"/>
          <w:lang w:val="vi-VN"/>
        </w:rPr>
      </w:pPr>
      <w:del w:id="3863" w:author="Dong Trieu" w:date="2023-04-03T23:06:00Z">
        <w:r w:rsidDel="00D44585">
          <w:rPr>
            <w:lang w:val="vi-VN"/>
          </w:rPr>
          <w:delText>Ví dụ:</w:delText>
        </w:r>
      </w:del>
    </w:p>
    <w:p w14:paraId="5E510807" w14:textId="010C6D6C" w:rsidR="00AD00A2" w:rsidDel="00D44585" w:rsidRDefault="00AD00A2" w:rsidP="00AD00A2">
      <w:pPr>
        <w:ind w:left="1134" w:hanging="425"/>
        <w:rPr>
          <w:del w:id="3864" w:author="Dong Trieu" w:date="2023-04-03T23:06:00Z"/>
        </w:rPr>
      </w:pPr>
      <w:del w:id="3865" w:author="Dong Trieu" w:date="2023-04-03T23:06:00Z">
        <w:r w:rsidDel="00D44585">
          <w:delText>[1] Turing, AM. (1950). Computing machinery and intelligence. Mind, 59, 433 – 460.</w:delText>
        </w:r>
      </w:del>
    </w:p>
    <w:p w14:paraId="65ADD919" w14:textId="12B73169" w:rsidR="00AD00A2" w:rsidDel="00D44585" w:rsidRDefault="00AD00A2" w:rsidP="00AD00A2">
      <w:pPr>
        <w:ind w:left="1134" w:hanging="425"/>
        <w:rPr>
          <w:del w:id="3866" w:author="Dong Trieu" w:date="2023-04-03T23:06:00Z"/>
        </w:rPr>
      </w:pPr>
      <w:del w:id="3867" w:author="Dong Trieu" w:date="2023-04-03T23:06:00Z">
        <w:r w:rsidDel="00D44585">
          <w:delText>[2] Anh, N.H &amp; Nhơn, Đ.V (2001). Lời giải tối ưu và tập sinh trên mạng suy diễn. Tạp Chí Phát Triển Khoa Học Công Nghệ, 4, 10 – 16.</w:delText>
        </w:r>
      </w:del>
    </w:p>
    <w:p w14:paraId="596E703E" w14:textId="12539254" w:rsidR="00AD00A2" w:rsidDel="00D44585" w:rsidRDefault="00AD00A2" w:rsidP="00AD00A2">
      <w:pPr>
        <w:numPr>
          <w:ilvl w:val="0"/>
          <w:numId w:val="17"/>
        </w:numPr>
        <w:rPr>
          <w:del w:id="3868" w:author="Dong Trieu" w:date="2023-04-03T23:06:00Z"/>
          <w:b/>
          <w:lang w:val="vi-VN"/>
        </w:rPr>
      </w:pPr>
      <w:del w:id="3869" w:author="Dong Trieu" w:date="2023-04-03T23:06:00Z">
        <w:r w:rsidDel="00D44585">
          <w:rPr>
            <w:b/>
            <w:lang w:val="vi-VN"/>
          </w:rPr>
          <w:delText>Đối với tham khảo là bài báo trong kỷ yếu hội nghị ghi theo dạng:</w:delText>
        </w:r>
      </w:del>
    </w:p>
    <w:p w14:paraId="7CD4E465" w14:textId="56FF048C" w:rsidR="00AD00A2" w:rsidRPr="006640DB" w:rsidDel="00D44585" w:rsidRDefault="00AD00A2" w:rsidP="00AD00A2">
      <w:pPr>
        <w:rPr>
          <w:del w:id="3870" w:author="Dong Trieu" w:date="2023-04-03T23:06:00Z"/>
          <w:lang w:val="vi-VN"/>
          <w:rPrChange w:id="3871" w:author="Trung Nguyễn" w:date="2023-04-03T14:10:00Z">
            <w:rPr>
              <w:del w:id="3872" w:author="Dong Trieu" w:date="2023-04-03T23:06:00Z"/>
            </w:rPr>
          </w:rPrChange>
        </w:rPr>
      </w:pPr>
      <w:del w:id="3873" w:author="Dong Trieu" w:date="2023-04-03T23:06:00Z">
        <w:r w:rsidDel="00D44585">
          <w:rPr>
            <w:lang w:val="vi-VN"/>
          </w:rPr>
          <w:delText>Tên Tác Giả, (năm  xuất bản ). Tên bài báo. Tên Hội Nghị, pp.</w:delText>
        </w:r>
        <w:r w:rsidRPr="006640DB" w:rsidDel="00D44585">
          <w:rPr>
            <w:lang w:val="vi-VN"/>
            <w:rPrChange w:id="3874" w:author="Trung Nguyễn" w:date="2023-04-03T14:10:00Z">
              <w:rPr/>
            </w:rPrChange>
          </w:rPr>
          <w:delText xml:space="preserve">  </w:delText>
        </w:r>
      </w:del>
    </w:p>
    <w:p w14:paraId="0E4AE9C9" w14:textId="7161ABAF" w:rsidR="00AD00A2" w:rsidDel="00D44585" w:rsidRDefault="00AD00A2" w:rsidP="00AD00A2">
      <w:pPr>
        <w:rPr>
          <w:del w:id="3875" w:author="Dong Trieu" w:date="2023-04-03T23:06:00Z"/>
          <w:lang w:val="vi-VN"/>
        </w:rPr>
      </w:pPr>
      <w:del w:id="3876" w:author="Dong Trieu" w:date="2023-04-03T23:06:00Z">
        <w:r w:rsidDel="00D44585">
          <w:rPr>
            <w:lang w:val="vi-VN"/>
          </w:rPr>
          <w:delText>Ví dụ:</w:delText>
        </w:r>
      </w:del>
    </w:p>
    <w:p w14:paraId="6AF7777E" w14:textId="263D9F66" w:rsidR="00966F82" w:rsidDel="00D44585" w:rsidRDefault="00966F82" w:rsidP="00966F82">
      <w:pPr>
        <w:ind w:left="1134" w:hanging="425"/>
        <w:rPr>
          <w:del w:id="3877" w:author="Dong Trieu" w:date="2023-04-03T23:06:00Z"/>
        </w:rPr>
      </w:pPr>
      <w:del w:id="3878" w:author="Dong Trieu" w:date="2023-04-03T23:06:00Z">
        <w:r w:rsidRPr="00C175AC" w:rsidDel="00D44585">
          <w:delText xml:space="preserve">[1] Russell, S.J. &amp; Wefald, E.H. (1989). </w:delText>
        </w:r>
        <w:r w:rsidDel="00D44585">
          <w:delText>On optimal game-tree search using rational meta-reasoning. In Proceedings of the 11th International Joint Conference on Artificial Intelligence, pp. 334-340.</w:delText>
        </w:r>
      </w:del>
    </w:p>
    <w:p w14:paraId="32B014CF" w14:textId="1E60A6A7" w:rsidR="00966F82" w:rsidDel="00D44585" w:rsidRDefault="00966F82" w:rsidP="00966F82">
      <w:pPr>
        <w:ind w:left="1134" w:hanging="425"/>
        <w:rPr>
          <w:del w:id="3879" w:author="Dong Trieu" w:date="2023-04-03T23:06:00Z"/>
        </w:rPr>
      </w:pPr>
      <w:del w:id="3880" w:author="Dong Trieu" w:date="2023-04-03T23:06:00Z">
        <w:r w:rsidDel="00D44585">
          <w:delText>[2] Tùng, N.T. (2001). Phân tích sự phụ thuộc dữ liệu. Trong kỷ yếu hội nghị Nghiên cứu Khoa Học Trẻ lần 3, pp. 18-22.</w:delText>
        </w:r>
      </w:del>
    </w:p>
    <w:p w14:paraId="281B22BE" w14:textId="71093920" w:rsidR="00966F82" w:rsidDel="00D44585" w:rsidRDefault="00966F82" w:rsidP="00966F82">
      <w:pPr>
        <w:numPr>
          <w:ilvl w:val="0"/>
          <w:numId w:val="17"/>
        </w:numPr>
        <w:rPr>
          <w:del w:id="3881" w:author="Dong Trieu" w:date="2023-04-03T23:06:00Z"/>
          <w:b/>
          <w:lang w:val="vi-VN"/>
        </w:rPr>
      </w:pPr>
      <w:del w:id="3882" w:author="Dong Trieu" w:date="2023-04-03T23:06:00Z">
        <w:r w:rsidDel="00D44585">
          <w:rPr>
            <w:b/>
            <w:lang w:val="vi-VN"/>
          </w:rPr>
          <w:delText>Đối với các tài liệu tham khảo là đồ án, ghi theo dạng:</w:delText>
        </w:r>
      </w:del>
    </w:p>
    <w:p w14:paraId="341088D3" w14:textId="0560E533" w:rsidR="00966F82" w:rsidDel="00D44585" w:rsidRDefault="00966F82" w:rsidP="00966F82">
      <w:pPr>
        <w:rPr>
          <w:del w:id="3883" w:author="Dong Trieu" w:date="2023-04-03T23:06:00Z"/>
          <w:lang w:val="vi-VN"/>
        </w:rPr>
      </w:pPr>
      <w:del w:id="3884" w:author="Dong Trieu" w:date="2023-04-03T23:06:00Z">
        <w:r w:rsidDel="00D44585">
          <w:rPr>
            <w:lang w:val="vi-VN"/>
          </w:rPr>
          <w:delText>Tên Tác  Giả (năm xuất bản). Tên Đồ án. Cấp đồ án, Tên Trường.</w:delText>
        </w:r>
      </w:del>
    </w:p>
    <w:p w14:paraId="795DCA29" w14:textId="4E25B7A9" w:rsidR="00966F82" w:rsidDel="00D44585" w:rsidRDefault="00966F82" w:rsidP="00966F82">
      <w:pPr>
        <w:rPr>
          <w:del w:id="3885" w:author="Dong Trieu" w:date="2023-04-03T23:06:00Z"/>
          <w:lang w:val="vi-VN"/>
        </w:rPr>
      </w:pPr>
      <w:del w:id="3886" w:author="Dong Trieu" w:date="2023-04-03T23:06:00Z">
        <w:r w:rsidDel="00D44585">
          <w:rPr>
            <w:lang w:val="vi-VN"/>
          </w:rPr>
          <w:delText>Ví dụ:</w:delText>
        </w:r>
      </w:del>
    </w:p>
    <w:p w14:paraId="1E2179FD" w14:textId="626C9088" w:rsidR="00966F82" w:rsidDel="00D44585" w:rsidRDefault="00966F82" w:rsidP="00966F82">
      <w:pPr>
        <w:ind w:left="1134" w:hanging="425"/>
        <w:rPr>
          <w:del w:id="3887" w:author="Dong Trieu" w:date="2023-04-03T23:06:00Z"/>
        </w:rPr>
      </w:pPr>
      <w:del w:id="3888" w:author="Dong Trieu" w:date="2023-04-03T23:06:00Z">
        <w:r w:rsidRPr="006640DB" w:rsidDel="00D44585">
          <w:rPr>
            <w:lang w:val="vi-VN"/>
            <w:rPrChange w:id="3889" w:author="Trung Nguyễn" w:date="2023-04-03T14:10:00Z">
              <w:rPr/>
            </w:rPrChange>
          </w:rPr>
          <w:delText xml:space="preserve">[1] Minsky, M.L. (1954). </w:delText>
        </w:r>
        <w:r w:rsidDel="00D44585">
          <w:delText>Neural Nets and the Brain-Model Problem. PhD thesis, Princeton University.</w:delText>
        </w:r>
      </w:del>
    </w:p>
    <w:p w14:paraId="05519264" w14:textId="5095092F" w:rsidR="00966F82" w:rsidDel="00D44585" w:rsidRDefault="00966F82" w:rsidP="00966F82">
      <w:pPr>
        <w:ind w:left="1134" w:hanging="425"/>
        <w:rPr>
          <w:del w:id="3890" w:author="Dong Trieu" w:date="2023-04-03T23:06:00Z"/>
        </w:rPr>
      </w:pPr>
      <w:del w:id="3891" w:author="Dong Trieu" w:date="2023-04-03T23:06:00Z">
        <w:r w:rsidDel="00D44585">
          <w:delText>[2] Vinh, N.P.T &amp; Tùng, N.T (2001). Xây dựng Transducer. Đồ án đại học, Đại Học Bách Khoa Tp.HCM.</w:delText>
        </w:r>
      </w:del>
    </w:p>
    <w:p w14:paraId="2569B1A3" w14:textId="686C4D5E" w:rsidR="00966F82" w:rsidDel="00D44585" w:rsidRDefault="00966F82" w:rsidP="00966F82">
      <w:pPr>
        <w:numPr>
          <w:ilvl w:val="0"/>
          <w:numId w:val="17"/>
        </w:numPr>
        <w:rPr>
          <w:del w:id="3892" w:author="Dong Trieu" w:date="2023-04-03T23:06:00Z"/>
          <w:b/>
        </w:rPr>
      </w:pPr>
      <w:del w:id="3893" w:author="Dong Trieu" w:date="2023-04-03T23:06:00Z">
        <w:r w:rsidDel="00D44585">
          <w:rPr>
            <w:b/>
            <w:lang w:val="vi-VN"/>
          </w:rPr>
          <w:delText>Nếu là tài liệu trên mạng Internet thì ghi địa chỉ dẫn đường</w:delText>
        </w:r>
      </w:del>
    </w:p>
    <w:p w14:paraId="62D0939A" w14:textId="479474B7" w:rsidR="00966F82" w:rsidRPr="006640DB" w:rsidDel="00D44585" w:rsidRDefault="00966F82" w:rsidP="00966F82">
      <w:pPr>
        <w:rPr>
          <w:del w:id="3894" w:author="Dong Trieu" w:date="2023-04-03T23:06:00Z"/>
          <w:lang w:val="fr-FR"/>
          <w:rPrChange w:id="3895" w:author="Trung Nguyễn" w:date="2023-04-03T14:10:00Z">
            <w:rPr>
              <w:del w:id="3896" w:author="Dong Trieu" w:date="2023-04-03T23:06:00Z"/>
            </w:rPr>
          </w:rPrChange>
        </w:rPr>
      </w:pPr>
      <w:del w:id="3897" w:author="Dong Trieu" w:date="2023-04-03T23:06:00Z">
        <w:r w:rsidDel="00D44585">
          <w:rPr>
            <w:lang w:val="vi-VN"/>
          </w:rPr>
          <w:delText>Ví dụ</w:delText>
        </w:r>
        <w:r w:rsidRPr="006640DB" w:rsidDel="00D44585">
          <w:rPr>
            <w:lang w:val="fr-FR"/>
            <w:rPrChange w:id="3898" w:author="Trung Nguyễn" w:date="2023-04-03T14:10:00Z">
              <w:rPr/>
            </w:rPrChange>
          </w:rPr>
          <w:delText>:</w:delText>
        </w:r>
      </w:del>
    </w:p>
    <w:p w14:paraId="76BB6F88" w14:textId="42F7D271" w:rsidR="00966F82" w:rsidDel="00D44585" w:rsidRDefault="00966F82" w:rsidP="00966F82">
      <w:pPr>
        <w:ind w:left="1134" w:hanging="425"/>
        <w:rPr>
          <w:del w:id="3899" w:author="Dong Trieu" w:date="2023-04-03T23:06:00Z"/>
          <w:lang w:val="vi-VN"/>
        </w:rPr>
      </w:pPr>
      <w:del w:id="3900" w:author="Dong Trieu" w:date="2023-04-03T23:06:00Z">
        <w:r w:rsidDel="00D44585">
          <w:rPr>
            <w:lang w:val="vi-VN"/>
          </w:rPr>
          <w:delText>[15] http://www.iti.fh-flensburg.de/lang/algorithmen/asymp.htm</w:delText>
        </w:r>
      </w:del>
    </w:p>
    <w:p w14:paraId="0FB2A686" w14:textId="74176AF9" w:rsidR="00966F82" w:rsidRPr="00C175AC" w:rsidDel="00D44585" w:rsidRDefault="00966F82" w:rsidP="00966F82">
      <w:pPr>
        <w:numPr>
          <w:ilvl w:val="1"/>
          <w:numId w:val="16"/>
        </w:numPr>
        <w:autoSpaceDE w:val="0"/>
        <w:autoSpaceDN w:val="0"/>
        <w:adjustRightInd w:val="0"/>
        <w:spacing w:before="120"/>
        <w:ind w:left="284" w:hanging="306"/>
        <w:rPr>
          <w:del w:id="3901" w:author="Dong Trieu" w:date="2023-04-03T23:06:00Z"/>
          <w:b/>
        </w:rPr>
      </w:pPr>
      <w:del w:id="3902" w:author="Dong Trieu" w:date="2023-04-03T23:06:00Z">
        <w:r w:rsidRPr="00C175AC" w:rsidDel="00D44585">
          <w:rPr>
            <w:b/>
          </w:rPr>
          <w:delText>Phụ lục</w:delText>
        </w:r>
      </w:del>
    </w:p>
    <w:p w14:paraId="53AB2EBB" w14:textId="134095A0" w:rsidR="00966F82" w:rsidRPr="006640DB" w:rsidDel="00D44585" w:rsidRDefault="00966F82" w:rsidP="00966F82">
      <w:pPr>
        <w:rPr>
          <w:del w:id="3903" w:author="Dong Trieu" w:date="2023-04-03T23:06:00Z"/>
          <w:lang w:val="vi-VN"/>
          <w:rPrChange w:id="3904" w:author="Trung Nguyễn" w:date="2023-04-03T14:10:00Z">
            <w:rPr>
              <w:del w:id="3905" w:author="Dong Trieu" w:date="2023-04-03T23:06:00Z"/>
            </w:rPr>
          </w:rPrChange>
        </w:rPr>
      </w:pPr>
      <w:del w:id="3906" w:author="Dong Trieu" w:date="2023-04-03T23:06:00Z">
        <w:r w:rsidDel="00D44585">
          <w:rPr>
            <w:lang w:val="vi-VN"/>
          </w:rPr>
          <w:delText>Phần này bao gồm những nội dung cần thiết nhằm minh họa hoặc hỗ trợ cho nội dung đồ án như số liệu, mã nguồn chương trình, biểu mẫu, tranh ảnh. Phụ lục không được dày hơn phần chính của đồ án.</w:delText>
        </w:r>
      </w:del>
    </w:p>
    <w:p w14:paraId="692CA3C8" w14:textId="0BC669C1" w:rsidR="00966F82" w:rsidDel="00D44585" w:rsidRDefault="00966F82" w:rsidP="00966F82">
      <w:pPr>
        <w:rPr>
          <w:del w:id="3907" w:author="Dong Trieu" w:date="2023-04-03T23:06:00Z"/>
          <w:b/>
        </w:rPr>
      </w:pPr>
      <w:del w:id="3908" w:author="Dong Trieu" w:date="2023-04-03T23:06:00Z">
        <w:r w:rsidDel="00D44585">
          <w:rPr>
            <w:b/>
          </w:rPr>
          <w:delText>3.  QUY ĐỊNH</w:delText>
        </w:r>
      </w:del>
    </w:p>
    <w:p w14:paraId="7094266A" w14:textId="36CD5E28" w:rsidR="00966F82" w:rsidDel="00D44585" w:rsidRDefault="00966F82" w:rsidP="00966F82">
      <w:pPr>
        <w:numPr>
          <w:ilvl w:val="0"/>
          <w:numId w:val="27"/>
        </w:numPr>
        <w:rPr>
          <w:del w:id="3909" w:author="Dong Trieu" w:date="2023-04-03T23:06:00Z"/>
        </w:rPr>
      </w:pPr>
      <w:del w:id="3910" w:author="Dong Trieu" w:date="2023-04-03T23:06:00Z">
        <w:r w:rsidDel="00D44585">
          <w:delText>Nội dung báo cáo khoảng 30-50 trang, không bao gồm phụ lục</w:delText>
        </w:r>
      </w:del>
    </w:p>
    <w:p w14:paraId="7E92ACE3" w14:textId="049CB363" w:rsidR="00966F82" w:rsidDel="00D44585" w:rsidRDefault="00966F82" w:rsidP="00966F82">
      <w:pPr>
        <w:numPr>
          <w:ilvl w:val="0"/>
          <w:numId w:val="27"/>
        </w:numPr>
        <w:rPr>
          <w:del w:id="3911" w:author="Dong Trieu" w:date="2023-04-03T23:06:00Z"/>
        </w:rPr>
      </w:pPr>
      <w:del w:id="3912" w:author="Dong Trieu" w:date="2023-04-03T23:06:00Z">
        <w:r w:rsidDel="00D44585">
          <w:delText>Căn cứ vào quy định chống đạo văn, nếu báo cáo phát hiện hiện có &gt;20% nội dung được sao chép của tác giả khác, thì kết quả là không điểm./.</w:delText>
        </w:r>
      </w:del>
    </w:p>
    <w:p w14:paraId="5BFF6E62" w14:textId="6F9CE1FD" w:rsidR="00966F82" w:rsidDel="00D44585" w:rsidRDefault="00966F82" w:rsidP="00966F82">
      <w:pPr>
        <w:ind w:left="360"/>
        <w:jc w:val="center"/>
        <w:rPr>
          <w:del w:id="3913" w:author="Dong Trieu" w:date="2023-04-03T23:06:00Z"/>
        </w:rPr>
      </w:pPr>
      <w:del w:id="3914" w:author="Dong Trieu" w:date="2023-04-03T23:06:00Z">
        <w:r w:rsidDel="00D44585">
          <w:delText>----------Hết---------</w:delText>
        </w:r>
      </w:del>
    </w:p>
    <w:p w14:paraId="713A916C" w14:textId="77777777" w:rsidR="00966F82" w:rsidRDefault="00966F82" w:rsidP="00AD00A2">
      <w:pPr>
        <w:rPr>
          <w:lang w:val="vi-VN"/>
        </w:rPr>
      </w:pPr>
    </w:p>
    <w:p w14:paraId="6EE9C4AF" w14:textId="77777777" w:rsidR="008B4C2F" w:rsidRPr="008B4C2F" w:rsidRDefault="008B4C2F" w:rsidP="008B4C2F"/>
    <w:sectPr w:rsidR="008B4C2F" w:rsidRPr="008B4C2F" w:rsidSect="001634DA">
      <w:pgSz w:w="11907" w:h="16840" w:code="1"/>
      <w:pgMar w:top="1138" w:right="1138" w:bottom="1411" w:left="1699" w:header="720" w:footer="720" w:gutter="0"/>
      <w:pgBorders w:display="firstPage">
        <w:top w:val="thinThickSmallGap" w:sz="24" w:space="1" w:color="auto"/>
        <w:left w:val="thinThickSmallGap" w:sz="24" w:space="4" w:color="auto"/>
        <w:bottom w:val="thinThickSmallGap" w:sz="24" w:space="1" w:color="auto"/>
        <w:right w:val="thickThinSmallGap" w:sz="2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NewRomanPS-BoldMT">
    <w:altName w:val="Times New Roman"/>
    <w:panose1 w:val="00000000000000000000"/>
    <w:charset w:val="A3"/>
    <w:family w:val="auto"/>
    <w:notTrueType/>
    <w:pitch w:val="default"/>
    <w:sig w:usb0="20000003" w:usb1="00000000" w:usb2="00000000" w:usb3="00000000" w:csb0="000001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60C"/>
    <w:multiLevelType w:val="multilevel"/>
    <w:tmpl w:val="5852BDC4"/>
    <w:lvl w:ilvl="0">
      <w:start w:val="1"/>
      <w:numFmt w:val="upperRoman"/>
      <w:lvlText w:val="%1."/>
      <w:lvlJc w:val="right"/>
      <w:pPr>
        <w:ind w:left="1440" w:hanging="360"/>
      </w:pPr>
      <w:rPr>
        <w:rFonts w:hint="default"/>
      </w:rPr>
    </w:lvl>
    <w:lvl w:ilvl="1">
      <w:start w:val="1"/>
      <w:numFmt w:val="decimal"/>
      <w:isLgl/>
      <w:lvlText w:val="%1.%2."/>
      <w:lvlJc w:val="left"/>
      <w:pPr>
        <w:ind w:left="1800" w:hanging="720"/>
      </w:pPr>
      <w:rPr>
        <w:rFonts w:ascii="Times New Roman" w:hAnsi="Times New Roman" w:hint="default"/>
        <w:b/>
        <w:i w:val="0"/>
        <w:sz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8CD4B3E"/>
    <w:multiLevelType w:val="multilevel"/>
    <w:tmpl w:val="9E165E50"/>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 w15:restartNumberingAfterBreak="0">
    <w:nsid w:val="12A16D06"/>
    <w:multiLevelType w:val="hybridMultilevel"/>
    <w:tmpl w:val="839A1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CE7B18"/>
    <w:multiLevelType w:val="hybridMultilevel"/>
    <w:tmpl w:val="F078BD8E"/>
    <w:lvl w:ilvl="0" w:tplc="8B060388">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7F961BD"/>
    <w:multiLevelType w:val="hybridMultilevel"/>
    <w:tmpl w:val="D5F82F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EE91659"/>
    <w:multiLevelType w:val="hybridMultilevel"/>
    <w:tmpl w:val="9DBE25B8"/>
    <w:lvl w:ilvl="0" w:tplc="48F0AC9C">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4627E55"/>
    <w:multiLevelType w:val="hybridMultilevel"/>
    <w:tmpl w:val="04E06AD6"/>
    <w:lvl w:ilvl="0" w:tplc="8B524D90">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70067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0867A1"/>
    <w:multiLevelType w:val="multilevel"/>
    <w:tmpl w:val="CAF82FE6"/>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9B53E45"/>
    <w:multiLevelType w:val="hybridMultilevel"/>
    <w:tmpl w:val="41FCCF22"/>
    <w:lvl w:ilvl="0" w:tplc="DE06288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A511194"/>
    <w:multiLevelType w:val="multilevel"/>
    <w:tmpl w:val="6B422344"/>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1FA0880"/>
    <w:multiLevelType w:val="hybridMultilevel"/>
    <w:tmpl w:val="72BE58B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2A19D1"/>
    <w:multiLevelType w:val="multilevel"/>
    <w:tmpl w:val="AAF886AC"/>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13" w15:restartNumberingAfterBreak="0">
    <w:nsid w:val="35693B08"/>
    <w:multiLevelType w:val="hybridMultilevel"/>
    <w:tmpl w:val="D7D6C8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BE482E"/>
    <w:multiLevelType w:val="hybridMultilevel"/>
    <w:tmpl w:val="C4C441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81409CC"/>
    <w:multiLevelType w:val="hybridMultilevel"/>
    <w:tmpl w:val="2CAC21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BBE2B9D"/>
    <w:multiLevelType w:val="hybridMultilevel"/>
    <w:tmpl w:val="CECAC5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EF20E13"/>
    <w:multiLevelType w:val="hybridMultilevel"/>
    <w:tmpl w:val="555405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499B133A"/>
    <w:multiLevelType w:val="hybridMultilevel"/>
    <w:tmpl w:val="B1266F7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1DA6F73"/>
    <w:multiLevelType w:val="multilevel"/>
    <w:tmpl w:val="D4F2BFCE"/>
    <w:lvl w:ilvl="0">
      <w:start w:val="1"/>
      <w:numFmt w:val="upp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0" w15:restartNumberingAfterBreak="0">
    <w:nsid w:val="68DA4233"/>
    <w:multiLevelType w:val="multilevel"/>
    <w:tmpl w:val="1410F594"/>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D2A2EA5"/>
    <w:multiLevelType w:val="multilevel"/>
    <w:tmpl w:val="CAF82FE6"/>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3BB0F11"/>
    <w:multiLevelType w:val="multilevel"/>
    <w:tmpl w:val="ADECAE08"/>
    <w:lvl w:ilvl="0">
      <w:start w:val="1"/>
      <w:numFmt w:val="decimal"/>
      <w:lvlText w:val="CHƯƠNG %1."/>
      <w:lvlJc w:val="left"/>
      <w:pPr>
        <w:ind w:left="360" w:hanging="360"/>
      </w:pPr>
      <w:rPr>
        <w:rFonts w:hint="default"/>
      </w:rPr>
    </w:lvl>
    <w:lvl w:ilvl="1">
      <w:start w:val="1"/>
      <w:numFmt w:val="decimal"/>
      <w:pStyle w:val="ListParagraph"/>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3D03E0A"/>
    <w:multiLevelType w:val="multilevel"/>
    <w:tmpl w:val="9E165E50"/>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24" w15:restartNumberingAfterBreak="0">
    <w:nsid w:val="740C447C"/>
    <w:multiLevelType w:val="multilevel"/>
    <w:tmpl w:val="5852BDC4"/>
    <w:lvl w:ilvl="0">
      <w:start w:val="1"/>
      <w:numFmt w:val="upperRoman"/>
      <w:lvlText w:val="%1."/>
      <w:lvlJc w:val="right"/>
      <w:pPr>
        <w:ind w:left="1440" w:hanging="360"/>
      </w:pPr>
      <w:rPr>
        <w:rFonts w:hint="default"/>
      </w:rPr>
    </w:lvl>
    <w:lvl w:ilvl="1">
      <w:start w:val="1"/>
      <w:numFmt w:val="decimal"/>
      <w:isLgl/>
      <w:lvlText w:val="%1.%2."/>
      <w:lvlJc w:val="left"/>
      <w:pPr>
        <w:ind w:left="1800" w:hanging="720"/>
      </w:pPr>
      <w:rPr>
        <w:rFonts w:ascii="Times New Roman" w:hAnsi="Times New Roman" w:hint="default"/>
        <w:b/>
        <w:i w:val="0"/>
        <w:sz w:val="28"/>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75EC2A8E"/>
    <w:multiLevelType w:val="hybridMultilevel"/>
    <w:tmpl w:val="EA60E2DA"/>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2"/>
  </w:num>
  <w:num w:numId="11">
    <w:abstractNumId w:val="0"/>
    <w:lvlOverride w:ilvl="0">
      <w:startOverride w:val="2"/>
    </w:lvlOverride>
    <w:lvlOverride w:ilvl="1">
      <w:startOverride w:val="1"/>
    </w:lvlOverride>
  </w:num>
  <w:num w:numId="12">
    <w:abstractNumId w:val="0"/>
  </w:num>
  <w:num w:numId="13">
    <w:abstractNumId w:val="19"/>
  </w:num>
  <w:num w:numId="14">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2"/>
    </w:lvlOverride>
    <w:lvlOverride w:ilvl="1">
      <w:startOverride w:val="1"/>
    </w:lvlOverride>
  </w:num>
  <w:num w:numId="16">
    <w:abstractNumId w:val="1"/>
  </w:num>
  <w:num w:numId="17">
    <w:abstractNumId w:val="11"/>
  </w:num>
  <w:num w:numId="18">
    <w:abstractNumId w:val="21"/>
  </w:num>
  <w:num w:numId="19">
    <w:abstractNumId w:val="8"/>
  </w:num>
  <w:num w:numId="20">
    <w:abstractNumId w:val="10"/>
  </w:num>
  <w:num w:numId="21">
    <w:abstractNumId w:val="22"/>
  </w:num>
  <w:num w:numId="22">
    <w:abstractNumId w:val="20"/>
  </w:num>
  <w:num w:numId="23">
    <w:abstractNumId w:val="7"/>
  </w:num>
  <w:num w:numId="24">
    <w:abstractNumId w:val="12"/>
  </w:num>
  <w:num w:numId="25">
    <w:abstractNumId w:val="24"/>
  </w:num>
  <w:num w:numId="26">
    <w:abstractNumId w:val="23"/>
  </w:num>
  <w:num w:numId="27">
    <w:abstractNumId w:val="11"/>
  </w:num>
  <w:num w:numId="28">
    <w:abstractNumId w:val="4"/>
  </w:num>
  <w:num w:numId="29">
    <w:abstractNumId w:val="16"/>
  </w:num>
  <w:num w:numId="30">
    <w:abstractNumId w:val="13"/>
  </w:num>
  <w:num w:numId="31">
    <w:abstractNumId w:val="17"/>
  </w:num>
  <w:num w:numId="32">
    <w:abstractNumId w:val="9"/>
  </w:num>
  <w:num w:numId="33">
    <w:abstractNumId w:val="14"/>
  </w:num>
  <w:num w:numId="34">
    <w:abstractNumId w:val="15"/>
  </w:num>
  <w:num w:numId="35">
    <w:abstractNumId w:val="18"/>
  </w:num>
  <w:num w:numId="36">
    <w:abstractNumId w:val="25"/>
  </w:num>
  <w:num w:numId="37">
    <w:abstractNumId w:val="3"/>
  </w:num>
  <w:num w:numId="38">
    <w:abstractNumId w:val="5"/>
  </w:num>
  <w:num w:numId="3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ng Nguyễn">
    <w15:presenceInfo w15:providerId="Windows Live" w15:userId="461a0ab3cc7f6b78"/>
  </w15:person>
  <w15:person w15:author="Dong Trieu">
    <w15:presenceInfo w15:providerId="Windows Live" w15:userId="5e420b6db5d20e07"/>
  </w15:person>
  <w15:person w15:author="LE THACH">
    <w15:presenceInfo w15:providerId="Windows Live" w15:userId="c92379a7ca26c8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576"/>
    <w:rsid w:val="00000AD7"/>
    <w:rsid w:val="0003167E"/>
    <w:rsid w:val="000562FA"/>
    <w:rsid w:val="0005722D"/>
    <w:rsid w:val="00073522"/>
    <w:rsid w:val="000813F1"/>
    <w:rsid w:val="000952E0"/>
    <w:rsid w:val="000955CD"/>
    <w:rsid w:val="000A5596"/>
    <w:rsid w:val="000B64FE"/>
    <w:rsid w:val="000D5C73"/>
    <w:rsid w:val="000E4AC9"/>
    <w:rsid w:val="000F4B00"/>
    <w:rsid w:val="00133A14"/>
    <w:rsid w:val="00153960"/>
    <w:rsid w:val="001634DA"/>
    <w:rsid w:val="00187E8C"/>
    <w:rsid w:val="001C6F66"/>
    <w:rsid w:val="001E1A16"/>
    <w:rsid w:val="001E2E57"/>
    <w:rsid w:val="001F1908"/>
    <w:rsid w:val="001F30C1"/>
    <w:rsid w:val="00200456"/>
    <w:rsid w:val="00202E6B"/>
    <w:rsid w:val="00204FE4"/>
    <w:rsid w:val="00206B75"/>
    <w:rsid w:val="00211C33"/>
    <w:rsid w:val="00214B2D"/>
    <w:rsid w:val="002155E9"/>
    <w:rsid w:val="00225FE4"/>
    <w:rsid w:val="002731E3"/>
    <w:rsid w:val="00294D3E"/>
    <w:rsid w:val="002A6FB3"/>
    <w:rsid w:val="002A791C"/>
    <w:rsid w:val="002A7B54"/>
    <w:rsid w:val="002B4EF6"/>
    <w:rsid w:val="002B6EEE"/>
    <w:rsid w:val="002B73F9"/>
    <w:rsid w:val="002C0DDB"/>
    <w:rsid w:val="002D60B2"/>
    <w:rsid w:val="002F33DC"/>
    <w:rsid w:val="0030090B"/>
    <w:rsid w:val="003058C7"/>
    <w:rsid w:val="00321128"/>
    <w:rsid w:val="00326F11"/>
    <w:rsid w:val="003501D2"/>
    <w:rsid w:val="00352FAD"/>
    <w:rsid w:val="00361DBD"/>
    <w:rsid w:val="00370DBA"/>
    <w:rsid w:val="00387D1C"/>
    <w:rsid w:val="003C490E"/>
    <w:rsid w:val="003C7284"/>
    <w:rsid w:val="00426B33"/>
    <w:rsid w:val="00430440"/>
    <w:rsid w:val="0044156A"/>
    <w:rsid w:val="00442000"/>
    <w:rsid w:val="004441E6"/>
    <w:rsid w:val="00484473"/>
    <w:rsid w:val="004A3D2F"/>
    <w:rsid w:val="004A6238"/>
    <w:rsid w:val="004B43A7"/>
    <w:rsid w:val="004C29EB"/>
    <w:rsid w:val="004C4AE6"/>
    <w:rsid w:val="004C5B11"/>
    <w:rsid w:val="004D4157"/>
    <w:rsid w:val="004D7106"/>
    <w:rsid w:val="004F17F6"/>
    <w:rsid w:val="004F418B"/>
    <w:rsid w:val="0055344A"/>
    <w:rsid w:val="00553958"/>
    <w:rsid w:val="0056058F"/>
    <w:rsid w:val="00580310"/>
    <w:rsid w:val="005842FF"/>
    <w:rsid w:val="005917FD"/>
    <w:rsid w:val="00595B9E"/>
    <w:rsid w:val="0059703B"/>
    <w:rsid w:val="005B6E30"/>
    <w:rsid w:val="005D6C7D"/>
    <w:rsid w:val="006216FC"/>
    <w:rsid w:val="0062234F"/>
    <w:rsid w:val="006640DB"/>
    <w:rsid w:val="006721D9"/>
    <w:rsid w:val="00695B71"/>
    <w:rsid w:val="006A7F29"/>
    <w:rsid w:val="006B6B0B"/>
    <w:rsid w:val="006C04F1"/>
    <w:rsid w:val="006C5A8E"/>
    <w:rsid w:val="006E16D9"/>
    <w:rsid w:val="006E5583"/>
    <w:rsid w:val="006F7EC0"/>
    <w:rsid w:val="00720E6F"/>
    <w:rsid w:val="00730E79"/>
    <w:rsid w:val="00740D78"/>
    <w:rsid w:val="00744D02"/>
    <w:rsid w:val="00754272"/>
    <w:rsid w:val="0077258C"/>
    <w:rsid w:val="00791DCD"/>
    <w:rsid w:val="007941D8"/>
    <w:rsid w:val="007D2DB3"/>
    <w:rsid w:val="007E1D5E"/>
    <w:rsid w:val="007F0087"/>
    <w:rsid w:val="007F695C"/>
    <w:rsid w:val="008221F3"/>
    <w:rsid w:val="0082383E"/>
    <w:rsid w:val="008248A0"/>
    <w:rsid w:val="008476CA"/>
    <w:rsid w:val="008724C3"/>
    <w:rsid w:val="00873855"/>
    <w:rsid w:val="00877F9C"/>
    <w:rsid w:val="00884A0A"/>
    <w:rsid w:val="00897F41"/>
    <w:rsid w:val="008B4C2F"/>
    <w:rsid w:val="008B58FB"/>
    <w:rsid w:val="008B5E6B"/>
    <w:rsid w:val="008D51BB"/>
    <w:rsid w:val="008E01B5"/>
    <w:rsid w:val="008F4FFB"/>
    <w:rsid w:val="009318F4"/>
    <w:rsid w:val="00946E9A"/>
    <w:rsid w:val="009563DB"/>
    <w:rsid w:val="00956A53"/>
    <w:rsid w:val="0096157B"/>
    <w:rsid w:val="00965859"/>
    <w:rsid w:val="00966F82"/>
    <w:rsid w:val="009703DC"/>
    <w:rsid w:val="009715C9"/>
    <w:rsid w:val="00987ADB"/>
    <w:rsid w:val="009A0639"/>
    <w:rsid w:val="009A4FC5"/>
    <w:rsid w:val="009B5657"/>
    <w:rsid w:val="009B614C"/>
    <w:rsid w:val="009C3A6B"/>
    <w:rsid w:val="009C7626"/>
    <w:rsid w:val="009E3790"/>
    <w:rsid w:val="009F19C3"/>
    <w:rsid w:val="00A0214D"/>
    <w:rsid w:val="00A13FF6"/>
    <w:rsid w:val="00A1699A"/>
    <w:rsid w:val="00A2303E"/>
    <w:rsid w:val="00A26B61"/>
    <w:rsid w:val="00A42961"/>
    <w:rsid w:val="00A42F79"/>
    <w:rsid w:val="00A46AF4"/>
    <w:rsid w:val="00A56B51"/>
    <w:rsid w:val="00A6403E"/>
    <w:rsid w:val="00A7087F"/>
    <w:rsid w:val="00A81E5F"/>
    <w:rsid w:val="00A946C7"/>
    <w:rsid w:val="00AA323C"/>
    <w:rsid w:val="00AB12D8"/>
    <w:rsid w:val="00AB5396"/>
    <w:rsid w:val="00AD00A2"/>
    <w:rsid w:val="00AD2377"/>
    <w:rsid w:val="00AF2894"/>
    <w:rsid w:val="00B26A38"/>
    <w:rsid w:val="00B26EF0"/>
    <w:rsid w:val="00B628FB"/>
    <w:rsid w:val="00B74B15"/>
    <w:rsid w:val="00BC6A34"/>
    <w:rsid w:val="00BD1FA4"/>
    <w:rsid w:val="00BD7609"/>
    <w:rsid w:val="00BD7745"/>
    <w:rsid w:val="00C028FA"/>
    <w:rsid w:val="00C058F1"/>
    <w:rsid w:val="00C14EE9"/>
    <w:rsid w:val="00C329DC"/>
    <w:rsid w:val="00C61757"/>
    <w:rsid w:val="00C70DCD"/>
    <w:rsid w:val="00C907C1"/>
    <w:rsid w:val="00C91E9E"/>
    <w:rsid w:val="00CA6742"/>
    <w:rsid w:val="00CA6FE9"/>
    <w:rsid w:val="00CB4D1E"/>
    <w:rsid w:val="00CC79D5"/>
    <w:rsid w:val="00CD4723"/>
    <w:rsid w:val="00CE7CBF"/>
    <w:rsid w:val="00CF01CF"/>
    <w:rsid w:val="00CF3B6F"/>
    <w:rsid w:val="00D00482"/>
    <w:rsid w:val="00D152A5"/>
    <w:rsid w:val="00D17DA0"/>
    <w:rsid w:val="00D3373C"/>
    <w:rsid w:val="00D44585"/>
    <w:rsid w:val="00D57D92"/>
    <w:rsid w:val="00D63581"/>
    <w:rsid w:val="00D95915"/>
    <w:rsid w:val="00DA06FB"/>
    <w:rsid w:val="00DE6030"/>
    <w:rsid w:val="00DE7576"/>
    <w:rsid w:val="00E0397E"/>
    <w:rsid w:val="00E03DE6"/>
    <w:rsid w:val="00E265F7"/>
    <w:rsid w:val="00E3001C"/>
    <w:rsid w:val="00E43018"/>
    <w:rsid w:val="00E43B13"/>
    <w:rsid w:val="00E7595D"/>
    <w:rsid w:val="00E8127E"/>
    <w:rsid w:val="00EA26E7"/>
    <w:rsid w:val="00EB4DBC"/>
    <w:rsid w:val="00EC0639"/>
    <w:rsid w:val="00EC1CFF"/>
    <w:rsid w:val="00EC3D45"/>
    <w:rsid w:val="00EE187C"/>
    <w:rsid w:val="00EF2540"/>
    <w:rsid w:val="00EF5B24"/>
    <w:rsid w:val="00F14172"/>
    <w:rsid w:val="00F229A5"/>
    <w:rsid w:val="00F22A3F"/>
    <w:rsid w:val="00F30037"/>
    <w:rsid w:val="00F3353E"/>
    <w:rsid w:val="00F52A54"/>
    <w:rsid w:val="00F57C91"/>
    <w:rsid w:val="00F61DF0"/>
    <w:rsid w:val="00F67288"/>
    <w:rsid w:val="00F736DB"/>
    <w:rsid w:val="00F9133E"/>
    <w:rsid w:val="00FC14F1"/>
    <w:rsid w:val="00FC4A92"/>
    <w:rsid w:val="00FD2452"/>
    <w:rsid w:val="00FE13E8"/>
    <w:rsid w:val="00FE5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66D29"/>
  <w15:chartTrackingRefBased/>
  <w15:docId w15:val="{4B7E5E2F-B1BF-45C9-B23B-48296A6F3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0A2"/>
    <w:pPr>
      <w:spacing w:after="0" w:line="360" w:lineRule="auto"/>
      <w:jc w:val="both"/>
    </w:pPr>
    <w:rPr>
      <w:sz w:val="26"/>
    </w:rPr>
  </w:style>
  <w:style w:type="paragraph" w:styleId="Heading1">
    <w:name w:val="heading 1"/>
    <w:basedOn w:val="Normal"/>
    <w:next w:val="Normal"/>
    <w:link w:val="Heading1Char"/>
    <w:uiPriority w:val="9"/>
    <w:qFormat/>
    <w:rsid w:val="00DE757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576"/>
    <w:rPr>
      <w:rFonts w:asciiTheme="majorHAnsi" w:eastAsiaTheme="majorEastAsia" w:hAnsiTheme="majorHAnsi" w:cstheme="majorBidi"/>
      <w:color w:val="2E74B5" w:themeColor="accent1" w:themeShade="BF"/>
      <w:sz w:val="32"/>
      <w:szCs w:val="32"/>
    </w:rPr>
  </w:style>
  <w:style w:type="paragraph" w:customStyle="1" w:styleId="Muc1">
    <w:name w:val="Muc 1"/>
    <w:basedOn w:val="Heading1"/>
    <w:next w:val="Title"/>
    <w:link w:val="Muc1Char"/>
    <w:qFormat/>
    <w:rsid w:val="00754272"/>
    <w:pPr>
      <w:spacing w:after="240"/>
      <w:ind w:left="1440" w:hanging="360"/>
    </w:pPr>
    <w:rPr>
      <w:rFonts w:ascii="Times New Roman" w:hAnsi="Times New Roman"/>
      <w:b/>
      <w:color w:val="auto"/>
      <w:sz w:val="28"/>
    </w:rPr>
  </w:style>
  <w:style w:type="paragraph" w:styleId="Title">
    <w:name w:val="Title"/>
    <w:basedOn w:val="Normal"/>
    <w:next w:val="Normal"/>
    <w:link w:val="TitleChar"/>
    <w:uiPriority w:val="10"/>
    <w:qFormat/>
    <w:rsid w:val="00DE7576"/>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576"/>
    <w:rPr>
      <w:rFonts w:asciiTheme="majorHAnsi" w:eastAsiaTheme="majorEastAsia" w:hAnsiTheme="majorHAnsi" w:cstheme="majorBidi"/>
      <w:spacing w:val="-10"/>
      <w:kern w:val="28"/>
      <w:sz w:val="56"/>
      <w:szCs w:val="56"/>
    </w:rPr>
  </w:style>
  <w:style w:type="character" w:customStyle="1" w:styleId="Muc1Char">
    <w:name w:val="Muc 1 Char"/>
    <w:basedOn w:val="Heading1Char"/>
    <w:link w:val="Muc1"/>
    <w:rsid w:val="00754272"/>
    <w:rPr>
      <w:rFonts w:asciiTheme="majorHAnsi" w:eastAsiaTheme="majorEastAsia" w:hAnsiTheme="majorHAnsi" w:cstheme="majorBidi"/>
      <w:b/>
      <w:color w:val="2E74B5" w:themeColor="accent1" w:themeShade="BF"/>
      <w:sz w:val="32"/>
      <w:szCs w:val="32"/>
    </w:rPr>
  </w:style>
  <w:style w:type="paragraph" w:styleId="ListParagraph">
    <w:name w:val="List Paragraph"/>
    <w:basedOn w:val="Normal"/>
    <w:link w:val="ListParagraphChar"/>
    <w:autoRedefine/>
    <w:uiPriority w:val="34"/>
    <w:qFormat/>
    <w:rsid w:val="004D4157"/>
    <w:pPr>
      <w:numPr>
        <w:ilvl w:val="1"/>
        <w:numId w:val="21"/>
      </w:numPr>
      <w:spacing w:after="360"/>
      <w:contextualSpacing/>
      <w:outlineLvl w:val="1"/>
    </w:pPr>
    <w:rPr>
      <w:b/>
      <w:sz w:val="28"/>
    </w:rPr>
  </w:style>
  <w:style w:type="character" w:customStyle="1" w:styleId="ListParagraphChar">
    <w:name w:val="List Paragraph Char"/>
    <w:basedOn w:val="DefaultParagraphFont"/>
    <w:link w:val="ListParagraph"/>
    <w:uiPriority w:val="34"/>
    <w:rsid w:val="004D4157"/>
    <w:rPr>
      <w:b/>
    </w:rPr>
  </w:style>
  <w:style w:type="paragraph" w:styleId="TOCHeading">
    <w:name w:val="TOC Heading"/>
    <w:basedOn w:val="Heading1"/>
    <w:next w:val="Normal"/>
    <w:uiPriority w:val="39"/>
    <w:unhideWhenUsed/>
    <w:qFormat/>
    <w:rsid w:val="006C5A8E"/>
    <w:pPr>
      <w:outlineLvl w:val="9"/>
    </w:pPr>
  </w:style>
  <w:style w:type="paragraph" w:styleId="TOC2">
    <w:name w:val="toc 2"/>
    <w:basedOn w:val="Normal"/>
    <w:next w:val="Normal"/>
    <w:autoRedefine/>
    <w:uiPriority w:val="39"/>
    <w:unhideWhenUsed/>
    <w:rsid w:val="002C0DDB"/>
    <w:pPr>
      <w:tabs>
        <w:tab w:val="left" w:pos="1540"/>
        <w:tab w:val="right" w:leader="dot" w:pos="9060"/>
      </w:tabs>
      <w:spacing w:after="100"/>
      <w:ind w:left="220"/>
    </w:pPr>
    <w:rPr>
      <w:rFonts w:eastAsiaTheme="minorEastAsia" w:cs="Times New Roman"/>
      <w:noProof/>
      <w:sz w:val="22"/>
    </w:rPr>
  </w:style>
  <w:style w:type="paragraph" w:styleId="TOC1">
    <w:name w:val="toc 1"/>
    <w:basedOn w:val="Normal"/>
    <w:next w:val="Normal"/>
    <w:autoRedefine/>
    <w:uiPriority w:val="39"/>
    <w:unhideWhenUsed/>
    <w:rsid w:val="001634DA"/>
    <w:pPr>
      <w:tabs>
        <w:tab w:val="right" w:leader="dot" w:pos="9060"/>
      </w:tabs>
      <w:spacing w:after="100"/>
      <w:pPrChange w:id="0" w:author="Trung Nguyễn" w:date="2023-04-03T21:54:00Z">
        <w:pPr>
          <w:spacing w:after="100" w:line="360" w:lineRule="auto"/>
          <w:jc w:val="both"/>
        </w:pPr>
      </w:pPrChange>
    </w:pPr>
    <w:rPr>
      <w:rFonts w:asciiTheme="minorHAnsi" w:eastAsiaTheme="minorEastAsia" w:hAnsiTheme="minorHAnsi" w:cs="Times New Roman"/>
      <w:sz w:val="22"/>
      <w:rPrChange w:id="0" w:author="Trung Nguyễn" w:date="2023-04-03T21:54:00Z">
        <w:rPr>
          <w:rFonts w:asciiTheme="minorHAnsi" w:eastAsiaTheme="minorEastAsia" w:hAnsiTheme="minorHAnsi"/>
          <w:sz w:val="22"/>
          <w:szCs w:val="22"/>
          <w:lang w:val="en-US" w:eastAsia="en-US" w:bidi="ar-SA"/>
        </w:rPr>
      </w:rPrChange>
    </w:rPr>
  </w:style>
  <w:style w:type="paragraph" w:styleId="TOC3">
    <w:name w:val="toc 3"/>
    <w:basedOn w:val="Normal"/>
    <w:next w:val="Normal"/>
    <w:autoRedefine/>
    <w:uiPriority w:val="39"/>
    <w:unhideWhenUsed/>
    <w:rsid w:val="006C5A8E"/>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6C5A8E"/>
    <w:rPr>
      <w:color w:val="0563C1" w:themeColor="hyperlink"/>
      <w:u w:val="single"/>
    </w:rPr>
  </w:style>
  <w:style w:type="paragraph" w:styleId="NoSpacing">
    <w:name w:val="No Spacing"/>
    <w:uiPriority w:val="1"/>
    <w:qFormat/>
    <w:rsid w:val="00CB4D1E"/>
    <w:pPr>
      <w:spacing w:after="0" w:line="240" w:lineRule="auto"/>
      <w:jc w:val="both"/>
    </w:pPr>
    <w:rPr>
      <w:sz w:val="26"/>
    </w:rPr>
  </w:style>
  <w:style w:type="paragraph" w:styleId="Revision">
    <w:name w:val="Revision"/>
    <w:hidden/>
    <w:uiPriority w:val="99"/>
    <w:semiHidden/>
    <w:rsid w:val="0096157B"/>
    <w:pPr>
      <w:spacing w:after="0" w:line="240" w:lineRule="auto"/>
    </w:pPr>
    <w:rPr>
      <w:sz w:val="26"/>
    </w:rPr>
  </w:style>
  <w:style w:type="table" w:styleId="TableGrid">
    <w:name w:val="Table Grid"/>
    <w:basedOn w:val="TableNormal"/>
    <w:uiPriority w:val="39"/>
    <w:rsid w:val="00664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4A0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97F41"/>
  </w:style>
  <w:style w:type="paragraph" w:styleId="TOC9">
    <w:name w:val="toc 9"/>
    <w:basedOn w:val="Normal"/>
    <w:next w:val="Normal"/>
    <w:autoRedefine/>
    <w:uiPriority w:val="39"/>
    <w:unhideWhenUsed/>
    <w:rsid w:val="003058C7"/>
    <w:pPr>
      <w:spacing w:after="100" w:line="259" w:lineRule="auto"/>
      <w:ind w:left="1760"/>
      <w:jc w:val="center"/>
      <w:pPrChange w:id="1" w:author="Dong Trieu" w:date="2023-04-03T23:31:00Z">
        <w:pPr>
          <w:spacing w:after="100" w:line="259" w:lineRule="auto"/>
          <w:ind w:left="1760"/>
        </w:pPr>
      </w:pPrChange>
    </w:pPr>
    <w:rPr>
      <w:rFonts w:asciiTheme="minorHAnsi" w:eastAsiaTheme="minorEastAsia" w:hAnsiTheme="minorHAnsi"/>
      <w:sz w:val="22"/>
      <w:lang w:val="en-001" w:eastAsia="en-001"/>
      <w:rPrChange w:id="1" w:author="Dong Trieu" w:date="2023-04-03T23:31:00Z">
        <w:rPr>
          <w:rFonts w:asciiTheme="minorHAnsi" w:eastAsiaTheme="minorEastAsia" w:hAnsiTheme="minorHAnsi" w:cstheme="minorBidi"/>
          <w:sz w:val="22"/>
          <w:szCs w:val="22"/>
          <w:lang w:val="en-001" w:eastAsia="en-001"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61747">
      <w:bodyDiv w:val="1"/>
      <w:marLeft w:val="0"/>
      <w:marRight w:val="0"/>
      <w:marTop w:val="0"/>
      <w:marBottom w:val="0"/>
      <w:divBdr>
        <w:top w:val="none" w:sz="0" w:space="0" w:color="auto"/>
        <w:left w:val="none" w:sz="0" w:space="0" w:color="auto"/>
        <w:bottom w:val="none" w:sz="0" w:space="0" w:color="auto"/>
        <w:right w:val="none" w:sz="0" w:space="0" w:color="auto"/>
      </w:divBdr>
    </w:div>
    <w:div w:id="1838186459">
      <w:bodyDiv w:val="1"/>
      <w:marLeft w:val="0"/>
      <w:marRight w:val="0"/>
      <w:marTop w:val="0"/>
      <w:marBottom w:val="0"/>
      <w:divBdr>
        <w:top w:val="none" w:sz="0" w:space="0" w:color="auto"/>
        <w:left w:val="none" w:sz="0" w:space="0" w:color="auto"/>
        <w:bottom w:val="none" w:sz="0" w:space="0" w:color="auto"/>
        <w:right w:val="none" w:sz="0" w:space="0" w:color="auto"/>
      </w:divBdr>
      <w:divsChild>
        <w:div w:id="2133086498">
          <w:marLeft w:val="0"/>
          <w:marRight w:val="0"/>
          <w:marTop w:val="0"/>
          <w:marBottom w:val="0"/>
          <w:divBdr>
            <w:top w:val="none" w:sz="0" w:space="0" w:color="auto"/>
            <w:left w:val="none" w:sz="0" w:space="0" w:color="auto"/>
            <w:bottom w:val="none" w:sz="0" w:space="0" w:color="auto"/>
            <w:right w:val="none" w:sz="0" w:space="0" w:color="auto"/>
          </w:divBdr>
        </w:div>
        <w:div w:id="920986704">
          <w:marLeft w:val="0"/>
          <w:marRight w:val="0"/>
          <w:marTop w:val="0"/>
          <w:marBottom w:val="0"/>
          <w:divBdr>
            <w:top w:val="none" w:sz="0" w:space="0" w:color="auto"/>
            <w:left w:val="none" w:sz="0" w:space="0" w:color="auto"/>
            <w:bottom w:val="none" w:sz="0" w:space="0" w:color="auto"/>
            <w:right w:val="none" w:sz="0" w:space="0" w:color="auto"/>
          </w:divBdr>
        </w:div>
        <w:div w:id="842354699">
          <w:marLeft w:val="0"/>
          <w:marRight w:val="0"/>
          <w:marTop w:val="0"/>
          <w:marBottom w:val="0"/>
          <w:divBdr>
            <w:top w:val="none" w:sz="0" w:space="0" w:color="auto"/>
            <w:left w:val="none" w:sz="0" w:space="0" w:color="auto"/>
            <w:bottom w:val="none" w:sz="0" w:space="0" w:color="auto"/>
            <w:right w:val="none" w:sz="0" w:space="0" w:color="auto"/>
          </w:divBdr>
        </w:div>
        <w:div w:id="1135874559">
          <w:marLeft w:val="0"/>
          <w:marRight w:val="0"/>
          <w:marTop w:val="0"/>
          <w:marBottom w:val="0"/>
          <w:divBdr>
            <w:top w:val="none" w:sz="0" w:space="0" w:color="auto"/>
            <w:left w:val="none" w:sz="0" w:space="0" w:color="auto"/>
            <w:bottom w:val="none" w:sz="0" w:space="0" w:color="auto"/>
            <w:right w:val="none" w:sz="0" w:space="0" w:color="auto"/>
          </w:divBdr>
        </w:div>
        <w:div w:id="1725327935">
          <w:marLeft w:val="0"/>
          <w:marRight w:val="0"/>
          <w:marTop w:val="0"/>
          <w:marBottom w:val="0"/>
          <w:divBdr>
            <w:top w:val="none" w:sz="0" w:space="0" w:color="auto"/>
            <w:left w:val="none" w:sz="0" w:space="0" w:color="auto"/>
            <w:bottom w:val="none" w:sz="0" w:space="0" w:color="auto"/>
            <w:right w:val="none" w:sz="0" w:space="0" w:color="auto"/>
          </w:divBdr>
        </w:div>
        <w:div w:id="655498661">
          <w:marLeft w:val="0"/>
          <w:marRight w:val="0"/>
          <w:marTop w:val="0"/>
          <w:marBottom w:val="0"/>
          <w:divBdr>
            <w:top w:val="none" w:sz="0" w:space="0" w:color="auto"/>
            <w:left w:val="none" w:sz="0" w:space="0" w:color="auto"/>
            <w:bottom w:val="none" w:sz="0" w:space="0" w:color="auto"/>
            <w:right w:val="none" w:sz="0" w:space="0" w:color="auto"/>
          </w:divBdr>
        </w:div>
        <w:div w:id="1507288780">
          <w:marLeft w:val="0"/>
          <w:marRight w:val="0"/>
          <w:marTop w:val="0"/>
          <w:marBottom w:val="0"/>
          <w:divBdr>
            <w:top w:val="none" w:sz="0" w:space="0" w:color="auto"/>
            <w:left w:val="none" w:sz="0" w:space="0" w:color="auto"/>
            <w:bottom w:val="none" w:sz="0" w:space="0" w:color="auto"/>
            <w:right w:val="none" w:sz="0" w:space="0" w:color="auto"/>
          </w:divBdr>
        </w:div>
        <w:div w:id="1171145326">
          <w:marLeft w:val="0"/>
          <w:marRight w:val="0"/>
          <w:marTop w:val="0"/>
          <w:marBottom w:val="0"/>
          <w:divBdr>
            <w:top w:val="none" w:sz="0" w:space="0" w:color="auto"/>
            <w:left w:val="none" w:sz="0" w:space="0" w:color="auto"/>
            <w:bottom w:val="none" w:sz="0" w:space="0" w:color="auto"/>
            <w:right w:val="none" w:sz="0" w:space="0" w:color="auto"/>
          </w:divBdr>
        </w:div>
        <w:div w:id="463499506">
          <w:marLeft w:val="0"/>
          <w:marRight w:val="0"/>
          <w:marTop w:val="0"/>
          <w:marBottom w:val="0"/>
          <w:divBdr>
            <w:top w:val="none" w:sz="0" w:space="0" w:color="auto"/>
            <w:left w:val="none" w:sz="0" w:space="0" w:color="auto"/>
            <w:bottom w:val="none" w:sz="0" w:space="0" w:color="auto"/>
            <w:right w:val="none" w:sz="0" w:space="0" w:color="auto"/>
          </w:divBdr>
        </w:div>
        <w:div w:id="739522768">
          <w:marLeft w:val="0"/>
          <w:marRight w:val="0"/>
          <w:marTop w:val="0"/>
          <w:marBottom w:val="0"/>
          <w:divBdr>
            <w:top w:val="none" w:sz="0" w:space="0" w:color="auto"/>
            <w:left w:val="none" w:sz="0" w:space="0" w:color="auto"/>
            <w:bottom w:val="none" w:sz="0" w:space="0" w:color="auto"/>
            <w:right w:val="none" w:sz="0" w:space="0" w:color="auto"/>
          </w:divBdr>
        </w:div>
        <w:div w:id="653947385">
          <w:marLeft w:val="0"/>
          <w:marRight w:val="0"/>
          <w:marTop w:val="0"/>
          <w:marBottom w:val="0"/>
          <w:divBdr>
            <w:top w:val="none" w:sz="0" w:space="0" w:color="auto"/>
            <w:left w:val="none" w:sz="0" w:space="0" w:color="auto"/>
            <w:bottom w:val="none" w:sz="0" w:space="0" w:color="auto"/>
            <w:right w:val="none" w:sz="0" w:space="0" w:color="auto"/>
          </w:divBdr>
        </w:div>
        <w:div w:id="239486544">
          <w:marLeft w:val="0"/>
          <w:marRight w:val="0"/>
          <w:marTop w:val="0"/>
          <w:marBottom w:val="0"/>
          <w:divBdr>
            <w:top w:val="none" w:sz="0" w:space="0" w:color="auto"/>
            <w:left w:val="none" w:sz="0" w:space="0" w:color="auto"/>
            <w:bottom w:val="none" w:sz="0" w:space="0" w:color="auto"/>
            <w:right w:val="none" w:sz="0" w:space="0" w:color="auto"/>
          </w:divBdr>
        </w:div>
        <w:div w:id="211776010">
          <w:marLeft w:val="0"/>
          <w:marRight w:val="0"/>
          <w:marTop w:val="0"/>
          <w:marBottom w:val="0"/>
          <w:divBdr>
            <w:top w:val="none" w:sz="0" w:space="0" w:color="auto"/>
            <w:left w:val="none" w:sz="0" w:space="0" w:color="auto"/>
            <w:bottom w:val="none" w:sz="0" w:space="0" w:color="auto"/>
            <w:right w:val="none" w:sz="0" w:space="0" w:color="auto"/>
          </w:divBdr>
        </w:div>
        <w:div w:id="55907449">
          <w:marLeft w:val="0"/>
          <w:marRight w:val="0"/>
          <w:marTop w:val="0"/>
          <w:marBottom w:val="0"/>
          <w:divBdr>
            <w:top w:val="none" w:sz="0" w:space="0" w:color="auto"/>
            <w:left w:val="none" w:sz="0" w:space="0" w:color="auto"/>
            <w:bottom w:val="none" w:sz="0" w:space="0" w:color="auto"/>
            <w:right w:val="none" w:sz="0" w:space="0" w:color="auto"/>
          </w:divBdr>
        </w:div>
      </w:divsChild>
    </w:div>
    <w:div w:id="2021926412">
      <w:bodyDiv w:val="1"/>
      <w:marLeft w:val="0"/>
      <w:marRight w:val="0"/>
      <w:marTop w:val="0"/>
      <w:marBottom w:val="0"/>
      <w:divBdr>
        <w:top w:val="none" w:sz="0" w:space="0" w:color="auto"/>
        <w:left w:val="none" w:sz="0" w:space="0" w:color="auto"/>
        <w:bottom w:val="none" w:sz="0" w:space="0" w:color="auto"/>
        <w:right w:val="none" w:sz="0" w:space="0" w:color="auto"/>
      </w:divBdr>
      <w:divsChild>
        <w:div w:id="1008560183">
          <w:marLeft w:val="0"/>
          <w:marRight w:val="0"/>
          <w:marTop w:val="0"/>
          <w:marBottom w:val="0"/>
          <w:divBdr>
            <w:top w:val="none" w:sz="0" w:space="0" w:color="auto"/>
            <w:left w:val="none" w:sz="0" w:space="0" w:color="auto"/>
            <w:bottom w:val="none" w:sz="0" w:space="0" w:color="auto"/>
            <w:right w:val="none" w:sz="0" w:space="0" w:color="auto"/>
          </w:divBdr>
        </w:div>
        <w:div w:id="875392828">
          <w:marLeft w:val="0"/>
          <w:marRight w:val="0"/>
          <w:marTop w:val="0"/>
          <w:marBottom w:val="0"/>
          <w:divBdr>
            <w:top w:val="none" w:sz="0" w:space="0" w:color="auto"/>
            <w:left w:val="none" w:sz="0" w:space="0" w:color="auto"/>
            <w:bottom w:val="none" w:sz="0" w:space="0" w:color="auto"/>
            <w:right w:val="none" w:sz="0" w:space="0" w:color="auto"/>
          </w:divBdr>
        </w:div>
        <w:div w:id="1820657392">
          <w:marLeft w:val="0"/>
          <w:marRight w:val="0"/>
          <w:marTop w:val="0"/>
          <w:marBottom w:val="0"/>
          <w:divBdr>
            <w:top w:val="none" w:sz="0" w:space="0" w:color="auto"/>
            <w:left w:val="none" w:sz="0" w:space="0" w:color="auto"/>
            <w:bottom w:val="none" w:sz="0" w:space="0" w:color="auto"/>
            <w:right w:val="none" w:sz="0" w:space="0" w:color="auto"/>
          </w:divBdr>
        </w:div>
        <w:div w:id="622007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microsoft.com/office/2011/relationships/people" Target="peop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612EC-FF95-4750-9B3B-9256A49CF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52</Pages>
  <Words>4824</Words>
  <Characters>27498</Characters>
  <Application>Microsoft Office Word</Application>
  <DocSecurity>0</DocSecurity>
  <Lines>229</Lines>
  <Paragraphs>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Mạnh Hùng</dc:creator>
  <cp:keywords/>
  <dc:description/>
  <cp:lastModifiedBy>Dong Trieu</cp:lastModifiedBy>
  <cp:revision>87</cp:revision>
  <dcterms:created xsi:type="dcterms:W3CDTF">2023-04-03T16:04:00Z</dcterms:created>
  <dcterms:modified xsi:type="dcterms:W3CDTF">2023-04-04T03:41:00Z</dcterms:modified>
</cp:coreProperties>
</file>